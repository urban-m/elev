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BCAA587" w14:textId="483CE523" w:rsidR="001B58B5" w:rsidRDefault="001B58B5" w:rsidP="001B58B5">
      <w:pPr>
        <w:rPr>
          <w:lang w:val="en-US" w:eastAsia="de-DE"/>
        </w:rPr>
      </w:pPr>
      <w:r>
        <w:rPr>
          <w:lang w:val="en-US" w:eastAsia="de-DE"/>
        </w:rPr>
        <w:t>Altitude and the distributional typology of language structure: ejectives and beyond</w:t>
      </w:r>
    </w:p>
    <w:p w14:paraId="2E3C4E20" w14:textId="166E2D40" w:rsidR="00C43654" w:rsidRPr="00AB5476" w:rsidRDefault="00BA4E94" w:rsidP="00AB5476">
      <w:pPr>
        <w:pStyle w:val="berschrift1"/>
        <w:rPr>
          <w:rFonts w:eastAsia="Times New Roman"/>
          <w:lang w:val="en-US" w:eastAsia="de-DE"/>
        </w:rPr>
      </w:pPr>
      <w:commentRangeStart w:id="0"/>
      <w:commentRangeStart w:id="1"/>
      <w:r>
        <w:rPr>
          <w:rFonts w:eastAsia="Times New Roman"/>
          <w:lang w:val="en-US" w:eastAsia="de-DE"/>
        </w:rPr>
        <w:t>1.Introduction</w:t>
      </w:r>
      <w:commentRangeEnd w:id="0"/>
      <w:r w:rsidR="00C60350">
        <w:rPr>
          <w:rStyle w:val="Kommentarzeichen"/>
          <w:rFonts w:asciiTheme="minorHAnsi" w:eastAsiaTheme="minorHAnsi" w:hAnsiTheme="minorHAnsi" w:cstheme="minorBidi"/>
          <w:color w:val="auto"/>
        </w:rPr>
        <w:commentReference w:id="0"/>
      </w:r>
      <w:commentRangeEnd w:id="1"/>
      <w:r w:rsidR="002B47B7">
        <w:rPr>
          <w:rStyle w:val="Kommentarzeichen"/>
          <w:rFonts w:asciiTheme="minorHAnsi" w:eastAsiaTheme="minorHAnsi" w:hAnsiTheme="minorHAnsi" w:cstheme="minorBidi"/>
          <w:color w:val="auto"/>
        </w:rPr>
        <w:commentReference w:id="1"/>
      </w:r>
    </w:p>
    <w:p w14:paraId="2570E529" w14:textId="3AAA4BF3" w:rsidR="000F1C49" w:rsidRDefault="00837226" w:rsidP="00C11CE3">
      <w:pPr>
        <w:spacing w:after="0" w:line="240" w:lineRule="auto"/>
        <w:rPr>
          <w:rFonts w:eastAsia="Times New Roman" w:cstheme="minorHAnsi"/>
          <w:lang w:val="en-US" w:eastAsia="de-DE"/>
        </w:rPr>
      </w:pPr>
      <w:r>
        <w:rPr>
          <w:rFonts w:eastAsia="Times New Roman" w:cstheme="minorHAnsi"/>
          <w:lang w:val="en-US" w:eastAsia="de-DE"/>
        </w:rPr>
        <w:t xml:space="preserve">In the context of the </w:t>
      </w:r>
      <w:r w:rsidR="00AB5476">
        <w:rPr>
          <w:rFonts w:eastAsia="Times New Roman" w:cstheme="minorHAnsi"/>
          <w:lang w:val="en-US" w:eastAsia="de-DE"/>
        </w:rPr>
        <w:t>rise of</w:t>
      </w:r>
      <w:r>
        <w:rPr>
          <w:rFonts w:eastAsia="Times New Roman" w:cstheme="minorHAnsi"/>
          <w:lang w:val="en-US" w:eastAsia="de-DE"/>
        </w:rPr>
        <w:t xml:space="preserve"> cultural evolution, the </w:t>
      </w:r>
      <w:r w:rsidR="00CD1C92">
        <w:rPr>
          <w:rFonts w:eastAsia="Times New Roman" w:cstheme="minorHAnsi"/>
          <w:lang w:val="en-US" w:eastAsia="de-DE"/>
        </w:rPr>
        <w:t>present</w:t>
      </w:r>
      <w:r>
        <w:rPr>
          <w:rFonts w:eastAsia="Times New Roman" w:cstheme="minorHAnsi"/>
          <w:lang w:val="en-US" w:eastAsia="de-DE"/>
        </w:rPr>
        <w:t xml:space="preserve"> century has witnessed a surge of</w:t>
      </w:r>
      <w:r w:rsidR="00AB5476">
        <w:rPr>
          <w:rFonts w:eastAsia="Times New Roman" w:cstheme="minorHAnsi"/>
          <w:lang w:val="en-US" w:eastAsia="de-DE"/>
        </w:rPr>
        <w:t xml:space="preserve"> a</w:t>
      </w:r>
      <w:r>
        <w:rPr>
          <w:rFonts w:eastAsia="Times New Roman" w:cstheme="minorHAnsi"/>
          <w:lang w:val="en-US" w:eastAsia="de-DE"/>
        </w:rPr>
        <w:t xml:space="preserve"> </w:t>
      </w:r>
      <w:r w:rsidR="00AB5476">
        <w:rPr>
          <w:rFonts w:eastAsia="Times New Roman" w:cstheme="minorHAnsi"/>
          <w:lang w:val="en-US" w:eastAsia="de-DE"/>
        </w:rPr>
        <w:t xml:space="preserve">strand of </w:t>
      </w:r>
      <w:r>
        <w:rPr>
          <w:rFonts w:eastAsia="Times New Roman" w:cstheme="minorHAnsi"/>
          <w:lang w:val="en-US" w:eastAsia="de-DE"/>
        </w:rPr>
        <w:t xml:space="preserve">research </w:t>
      </w:r>
      <w:r w:rsidR="00AB5476">
        <w:rPr>
          <w:rFonts w:eastAsia="Times New Roman" w:cstheme="minorHAnsi"/>
          <w:lang w:val="en-US" w:eastAsia="de-DE"/>
        </w:rPr>
        <w:t>which</w:t>
      </w:r>
      <w:r>
        <w:rPr>
          <w:rFonts w:eastAsia="Times New Roman" w:cstheme="minorHAnsi"/>
          <w:lang w:val="en-US" w:eastAsia="de-DE"/>
        </w:rPr>
        <w:t xml:space="preserve"> claims </w:t>
      </w:r>
      <w:r w:rsidR="00AB5476">
        <w:rPr>
          <w:rFonts w:eastAsia="Times New Roman" w:cstheme="minorHAnsi"/>
          <w:lang w:val="en-US" w:eastAsia="de-DE"/>
        </w:rPr>
        <w:t>that</w:t>
      </w:r>
      <w:r>
        <w:rPr>
          <w:rFonts w:eastAsia="Times New Roman" w:cstheme="minorHAnsi"/>
          <w:lang w:val="en-US" w:eastAsia="de-DE"/>
        </w:rPr>
        <w:t xml:space="preserve"> human languages</w:t>
      </w:r>
      <w:ins w:id="2" w:author="Reviewer" w:date="2020-08-13T19:52:00Z">
        <w:r w:rsidR="00BC3CB4">
          <w:rPr>
            <w:rFonts w:eastAsia="Times New Roman" w:cstheme="minorHAnsi"/>
            <w:lang w:val="en-US" w:eastAsia="de-DE"/>
          </w:rPr>
          <w:t xml:space="preserve">, like the human genome (e.g. Hancock et al. 2010, </w:t>
        </w:r>
      </w:ins>
      <w:ins w:id="3" w:author="Reviewer" w:date="2020-08-13T19:53:00Z">
        <w:r w:rsidR="00BC3CB4">
          <w:rPr>
            <w:rFonts w:eastAsia="Times New Roman" w:cstheme="minorHAnsi"/>
            <w:lang w:val="en-US" w:eastAsia="de-DE"/>
          </w:rPr>
          <w:t>Jeong and Di Renzo 2014)</w:t>
        </w:r>
      </w:ins>
      <w:ins w:id="4" w:author="Reviewer" w:date="2020-08-13T20:01:00Z">
        <w:r w:rsidR="00BC3CB4">
          <w:rPr>
            <w:rFonts w:eastAsia="Times New Roman" w:cstheme="minorHAnsi"/>
            <w:lang w:val="en-US" w:eastAsia="de-DE"/>
          </w:rPr>
          <w:t>,</w:t>
        </w:r>
      </w:ins>
      <w:r>
        <w:rPr>
          <w:rFonts w:eastAsia="Times New Roman" w:cstheme="minorHAnsi"/>
          <w:lang w:val="en-US" w:eastAsia="de-DE"/>
        </w:rPr>
        <w:t xml:space="preserve"> </w:t>
      </w:r>
      <w:r w:rsidR="00AB5476">
        <w:rPr>
          <w:rFonts w:eastAsia="Times New Roman" w:cstheme="minorHAnsi"/>
          <w:lang w:val="en-US" w:eastAsia="de-DE"/>
        </w:rPr>
        <w:t xml:space="preserve">are adaptive </w:t>
      </w:r>
      <w:r>
        <w:rPr>
          <w:rFonts w:eastAsia="Times New Roman" w:cstheme="minorHAnsi"/>
          <w:lang w:val="en-US" w:eastAsia="de-DE"/>
        </w:rPr>
        <w:t xml:space="preserve">to their respective environments broadly construed </w:t>
      </w:r>
      <w:r w:rsidR="002700BB">
        <w:rPr>
          <w:rFonts w:eastAsia="Times New Roman" w:cstheme="minorHAnsi"/>
          <w:lang w:val="en-US" w:eastAsia="de-DE"/>
        </w:rPr>
        <w:t>(</w:t>
      </w:r>
      <w:r>
        <w:rPr>
          <w:rFonts w:eastAsia="Times New Roman" w:cstheme="minorHAnsi"/>
          <w:lang w:val="en-US" w:eastAsia="de-DE"/>
        </w:rPr>
        <w:t>cf. Lupyan and Dale 2016</w:t>
      </w:r>
      <w:r w:rsidR="00BB7300">
        <w:rPr>
          <w:rFonts w:eastAsia="Times New Roman" w:cstheme="minorHAnsi"/>
          <w:lang w:val="en-US" w:eastAsia="de-DE"/>
        </w:rPr>
        <w:t xml:space="preserve">, </w:t>
      </w:r>
      <w:r>
        <w:rPr>
          <w:rFonts w:eastAsia="Times New Roman" w:cstheme="minorHAnsi"/>
          <w:lang w:val="en-US" w:eastAsia="de-DE"/>
        </w:rPr>
        <w:t>Dediu et al. 2017</w:t>
      </w:r>
      <w:r w:rsidR="00233DF4">
        <w:rPr>
          <w:rFonts w:eastAsia="Times New Roman" w:cstheme="minorHAnsi"/>
          <w:lang w:val="en-US" w:eastAsia="de-DE"/>
        </w:rPr>
        <w:t>,</w:t>
      </w:r>
      <w:r w:rsidR="00BB7300">
        <w:rPr>
          <w:rFonts w:eastAsia="Times New Roman" w:cstheme="minorHAnsi"/>
          <w:lang w:val="en-US" w:eastAsia="de-DE"/>
        </w:rPr>
        <w:t xml:space="preserve"> and</w:t>
      </w:r>
      <w:r w:rsidR="00233DF4">
        <w:rPr>
          <w:rFonts w:eastAsia="Times New Roman" w:cstheme="minorHAnsi"/>
          <w:lang w:val="en-US" w:eastAsia="de-DE"/>
        </w:rPr>
        <w:t xml:space="preserve"> Benítez-Burraco and Moran 2018</w:t>
      </w:r>
      <w:r>
        <w:rPr>
          <w:rFonts w:eastAsia="Times New Roman" w:cstheme="minorHAnsi"/>
          <w:lang w:val="en-US" w:eastAsia="de-DE"/>
        </w:rPr>
        <w:t xml:space="preserve"> for review). The</w:t>
      </w:r>
      <w:r w:rsidR="007234CB">
        <w:rPr>
          <w:rFonts w:eastAsia="Times New Roman" w:cstheme="minorHAnsi"/>
          <w:lang w:val="en-US" w:eastAsia="de-DE"/>
        </w:rPr>
        <w:t xml:space="preserve"> relevant environmental niches to which languages are theorized to be adaptive to are of different kinds</w:t>
      </w:r>
      <w:r w:rsidR="00CD1C92">
        <w:rPr>
          <w:rFonts w:eastAsia="Times New Roman" w:cstheme="minorHAnsi"/>
          <w:lang w:val="en-US" w:eastAsia="de-DE"/>
        </w:rPr>
        <w:t>:</w:t>
      </w:r>
      <w:r w:rsidR="002700BB">
        <w:rPr>
          <w:rFonts w:eastAsia="Times New Roman" w:cstheme="minorHAnsi"/>
          <w:lang w:val="en-US" w:eastAsia="de-DE"/>
        </w:rPr>
        <w:t xml:space="preserve"> </w:t>
      </w:r>
      <w:r w:rsidR="00CD1C92">
        <w:rPr>
          <w:rFonts w:eastAsia="Times New Roman" w:cstheme="minorHAnsi"/>
          <w:lang w:val="en-US" w:eastAsia="de-DE"/>
        </w:rPr>
        <w:t>t</w:t>
      </w:r>
      <w:r w:rsidR="0096550E">
        <w:rPr>
          <w:rFonts w:eastAsia="Times New Roman" w:cstheme="minorHAnsi"/>
          <w:lang w:val="en-US" w:eastAsia="de-DE"/>
        </w:rPr>
        <w:t>hey</w:t>
      </w:r>
      <w:r>
        <w:rPr>
          <w:rFonts w:eastAsia="Times New Roman" w:cstheme="minorHAnsi"/>
          <w:lang w:val="en-US" w:eastAsia="de-DE"/>
        </w:rPr>
        <w:t xml:space="preserve"> may be of a sociolinguistic kind  </w:t>
      </w:r>
      <w:r w:rsidR="002700BB" w:rsidRPr="002700BB">
        <w:rPr>
          <w:rStyle w:val="st"/>
          <w:lang w:val="en-US"/>
        </w:rPr>
        <w:t>–</w:t>
      </w:r>
      <w:ins w:id="5" w:author="Microsoft Office User" w:date="2020-08-13T12:07:00Z">
        <w:r w:rsidR="007D20E5">
          <w:rPr>
            <w:rStyle w:val="st"/>
            <w:lang w:val="en-US"/>
          </w:rPr>
          <w:t xml:space="preserve"> </w:t>
        </w:r>
      </w:ins>
      <w:r>
        <w:rPr>
          <w:rFonts w:eastAsia="Times New Roman" w:cstheme="minorHAnsi"/>
          <w:lang w:val="en-US" w:eastAsia="de-DE"/>
        </w:rPr>
        <w:t xml:space="preserve">as when languages with many L2 learners respond to this </w:t>
      </w:r>
      <w:r w:rsidRPr="00572825">
        <w:rPr>
          <w:rFonts w:eastAsia="Times New Roman" w:cstheme="minorHAnsi"/>
          <w:lang w:val="en-US" w:eastAsia="de-DE"/>
        </w:rPr>
        <w:t>role by evolving structures that increases their learnability by adults</w:t>
      </w:r>
      <w:r w:rsidR="00AB5476">
        <w:rPr>
          <w:rFonts w:eastAsia="Times New Roman" w:cstheme="minorHAnsi"/>
          <w:lang w:val="en-US" w:eastAsia="de-DE"/>
        </w:rPr>
        <w:t xml:space="preserve"> (</w:t>
      </w:r>
      <w:r w:rsidR="002700BB" w:rsidRPr="00572825">
        <w:rPr>
          <w:rFonts w:eastAsia="Times New Roman" w:cstheme="minorHAnsi"/>
          <w:lang w:val="en-US" w:eastAsia="de-DE"/>
        </w:rPr>
        <w:t xml:space="preserve">see e.g. </w:t>
      </w:r>
      <w:r w:rsidR="00F4648A" w:rsidRPr="00572825">
        <w:rPr>
          <w:rFonts w:eastAsia="Times New Roman" w:cstheme="minorHAnsi"/>
          <w:lang w:val="en-US" w:eastAsia="de-DE"/>
        </w:rPr>
        <w:t>Thurston 1987, Trudgill 2011, Bentz and Winter 2012</w:t>
      </w:r>
      <w:del w:id="6" w:author="Microsoft Office User" w:date="2020-08-13T12:07:00Z">
        <w:r w:rsidR="002700BB" w:rsidRPr="00572825" w:rsidDel="007D20E5">
          <w:rPr>
            <w:rStyle w:val="st"/>
            <w:rFonts w:cstheme="minorHAnsi"/>
            <w:lang w:val="en-US"/>
          </w:rPr>
          <w:delText>.</w:delText>
        </w:r>
      </w:del>
      <w:r w:rsidR="00AB5476">
        <w:rPr>
          <w:rStyle w:val="st"/>
          <w:rFonts w:cstheme="minorHAnsi"/>
          <w:lang w:val="en-US"/>
        </w:rPr>
        <w:t>)</w:t>
      </w:r>
      <w:ins w:id="7" w:author="Microsoft Office User" w:date="2020-08-13T12:07:00Z">
        <w:r w:rsidR="007D20E5">
          <w:rPr>
            <w:rStyle w:val="st"/>
            <w:rFonts w:cstheme="minorHAnsi"/>
            <w:lang w:val="en-US"/>
          </w:rPr>
          <w:t>.</w:t>
        </w:r>
      </w:ins>
      <w:r w:rsidR="002700BB" w:rsidRPr="00572825">
        <w:rPr>
          <w:rStyle w:val="st"/>
          <w:rFonts w:cstheme="minorHAnsi"/>
          <w:lang w:val="en-US"/>
        </w:rPr>
        <w:t xml:space="preserve"> </w:t>
      </w:r>
      <w:r w:rsidR="00C11CE3" w:rsidRPr="00572825">
        <w:rPr>
          <w:rFonts w:eastAsia="Times New Roman" w:cstheme="minorHAnsi"/>
          <w:lang w:val="en-US" w:eastAsia="de-DE"/>
        </w:rPr>
        <w:t xml:space="preserve">They may be </w:t>
      </w:r>
      <w:r w:rsidR="00F4648A" w:rsidRPr="00572825">
        <w:rPr>
          <w:rFonts w:eastAsia="Times New Roman" w:cstheme="minorHAnsi"/>
          <w:lang w:val="en-US" w:eastAsia="de-DE"/>
        </w:rPr>
        <w:t>related to the medium in which language is transmitted</w:t>
      </w:r>
      <w:del w:id="8" w:author="Microsoft Office User" w:date="2020-08-13T12:07:00Z">
        <w:r w:rsidR="00C11CE3" w:rsidRPr="00572825" w:rsidDel="007D20E5">
          <w:rPr>
            <w:rFonts w:eastAsia="Times New Roman" w:cstheme="minorHAnsi"/>
            <w:lang w:val="en-US" w:eastAsia="de-DE"/>
          </w:rPr>
          <w:delText xml:space="preserve">: </w:delText>
        </w:r>
      </w:del>
      <w:ins w:id="9" w:author="Microsoft Office User" w:date="2020-08-13T12:07:00Z">
        <w:r w:rsidR="007D20E5">
          <w:rPr>
            <w:rFonts w:eastAsia="Times New Roman" w:cstheme="minorHAnsi"/>
            <w:lang w:val="en-US" w:eastAsia="de-DE"/>
          </w:rPr>
          <w:t>. F</w:t>
        </w:r>
      </w:ins>
      <w:del w:id="10" w:author="Microsoft Office User" w:date="2020-08-13T12:07:00Z">
        <w:r w:rsidR="002700BB" w:rsidRPr="00572825" w:rsidDel="007D20E5">
          <w:rPr>
            <w:rFonts w:eastAsia="Times New Roman" w:cstheme="minorHAnsi"/>
            <w:lang w:val="en-US" w:eastAsia="de-DE"/>
          </w:rPr>
          <w:delText>f</w:delText>
        </w:r>
      </w:del>
      <w:r w:rsidR="002700BB" w:rsidRPr="00572825">
        <w:rPr>
          <w:rFonts w:eastAsia="Times New Roman" w:cstheme="minorHAnsi"/>
          <w:lang w:val="en-US" w:eastAsia="de-DE"/>
        </w:rPr>
        <w:t>or instance,</w:t>
      </w:r>
      <w:r w:rsidR="00C11CE3" w:rsidRPr="00572825">
        <w:rPr>
          <w:rFonts w:eastAsia="Times New Roman" w:cstheme="minorHAnsi"/>
          <w:lang w:val="en-US" w:eastAsia="de-DE"/>
        </w:rPr>
        <w:t xml:space="preserve"> syntactically more </w:t>
      </w:r>
      <w:r w:rsidR="00AB5476" w:rsidRPr="00572825">
        <w:rPr>
          <w:rFonts w:eastAsia="Times New Roman" w:cstheme="minorHAnsi"/>
          <w:lang w:val="en-US" w:eastAsia="de-DE"/>
        </w:rPr>
        <w:t>complex</w:t>
      </w:r>
      <w:r w:rsidR="00AB5476">
        <w:rPr>
          <w:rFonts w:eastAsia="Times New Roman" w:cstheme="minorHAnsi"/>
          <w:lang w:val="en-US" w:eastAsia="de-DE"/>
        </w:rPr>
        <w:t>ly</w:t>
      </w:r>
      <w:r w:rsidR="00C11CE3" w:rsidRPr="00572825">
        <w:rPr>
          <w:rFonts w:eastAsia="Times New Roman" w:cstheme="minorHAnsi"/>
          <w:lang w:val="en-US" w:eastAsia="de-DE"/>
        </w:rPr>
        <w:t xml:space="preserve"> structured phrases and sentences </w:t>
      </w:r>
      <w:r w:rsidR="002700BB" w:rsidRPr="00572825">
        <w:rPr>
          <w:rFonts w:eastAsia="Times New Roman" w:cstheme="minorHAnsi"/>
          <w:lang w:val="en-US" w:eastAsia="de-DE"/>
        </w:rPr>
        <w:t>tend to occur in the written rather than the oral medium, and more generally in languages with long traditions</w:t>
      </w:r>
      <w:r w:rsidR="00C11CE3" w:rsidRPr="00572825">
        <w:rPr>
          <w:rFonts w:eastAsia="Times New Roman" w:cstheme="minorHAnsi"/>
          <w:lang w:val="en-US" w:eastAsia="de-DE"/>
        </w:rPr>
        <w:t xml:space="preserve"> of writing and literacy</w:t>
      </w:r>
      <w:r w:rsidR="00F4648A" w:rsidRPr="00572825">
        <w:rPr>
          <w:rFonts w:eastAsia="Times New Roman" w:cstheme="minorHAnsi"/>
          <w:lang w:val="en-US" w:eastAsia="de-DE"/>
        </w:rPr>
        <w:t xml:space="preserve"> (cf. Ong [1982] 2002)</w:t>
      </w:r>
      <w:r w:rsidR="00C11CE3" w:rsidRPr="00572825">
        <w:rPr>
          <w:rFonts w:eastAsia="Times New Roman" w:cstheme="minorHAnsi"/>
          <w:lang w:val="en-US" w:eastAsia="de-DE"/>
        </w:rPr>
        <w:t xml:space="preserve">. Finally, a particularly vibrant yet not entirely uncontroversial strand </w:t>
      </w:r>
      <w:r w:rsidR="002700BB" w:rsidRPr="00572825">
        <w:rPr>
          <w:rFonts w:eastAsia="Times New Roman" w:cstheme="minorHAnsi"/>
          <w:lang w:val="en-US" w:eastAsia="de-DE"/>
        </w:rPr>
        <w:t xml:space="preserve">of research </w:t>
      </w:r>
      <w:r w:rsidR="00C11CE3" w:rsidRPr="00572825">
        <w:rPr>
          <w:rFonts w:eastAsia="Times New Roman" w:cstheme="minorHAnsi"/>
          <w:lang w:val="en-US" w:eastAsia="de-DE"/>
        </w:rPr>
        <w:t xml:space="preserve">within this broader context pertains to </w:t>
      </w:r>
      <w:r w:rsidR="002700BB" w:rsidRPr="00572825">
        <w:rPr>
          <w:rFonts w:eastAsia="Times New Roman" w:cstheme="minorHAnsi"/>
          <w:lang w:val="en-US" w:eastAsia="de-DE"/>
        </w:rPr>
        <w:t>the relationship between languages and the physical environment in which they are spoken</w:t>
      </w:r>
      <w:r w:rsidR="0096550E" w:rsidRPr="00572825">
        <w:rPr>
          <w:rFonts w:eastAsia="Times New Roman" w:cstheme="minorHAnsi"/>
          <w:lang w:val="en-US" w:eastAsia="de-DE"/>
        </w:rPr>
        <w:t xml:space="preserve"> (</w:t>
      </w:r>
      <w:del w:id="11" w:author="Reviewer" w:date="2020-08-13T18:45:00Z">
        <w:r w:rsidR="0096550E" w:rsidRPr="00572825" w:rsidDel="00895E58">
          <w:rPr>
            <w:rFonts w:eastAsia="Times New Roman" w:cstheme="minorHAnsi"/>
            <w:lang w:val="en-US" w:eastAsia="de-DE"/>
          </w:rPr>
          <w:delText>cf. e.g.</w:delText>
        </w:r>
      </w:del>
      <w:ins w:id="12" w:author="Reviewer" w:date="2020-08-13T18:45:00Z">
        <w:r w:rsidR="00895E58">
          <w:rPr>
            <w:rFonts w:eastAsia="Times New Roman" w:cstheme="minorHAnsi"/>
            <w:lang w:val="en-US" w:eastAsia="de-DE"/>
          </w:rPr>
          <w:t>compare, for example,</w:t>
        </w:r>
      </w:ins>
      <w:r w:rsidR="00C404F7" w:rsidRPr="00572825">
        <w:rPr>
          <w:rFonts w:eastAsia="Times New Roman" w:cstheme="minorHAnsi"/>
          <w:lang w:val="en-US" w:eastAsia="de-DE"/>
        </w:rPr>
        <w:t xml:space="preserve"> Regier et al. 2016,</w:t>
      </w:r>
      <w:r w:rsidR="0096550E" w:rsidRPr="00572825">
        <w:rPr>
          <w:rFonts w:eastAsia="Times New Roman" w:cstheme="minorHAnsi"/>
          <w:lang w:val="en-US" w:eastAsia="de-DE"/>
        </w:rPr>
        <w:t xml:space="preserve"> Bentz et al. 2018, </w:t>
      </w:r>
      <w:ins w:id="13" w:author="Reviewer" w:date="2020-08-13T18:45:00Z">
        <w:r w:rsidR="00895E58">
          <w:rPr>
            <w:rFonts w:eastAsia="Times New Roman" w:cstheme="minorHAnsi"/>
            <w:lang w:val="en-US" w:eastAsia="de-DE"/>
          </w:rPr>
          <w:t xml:space="preserve">and </w:t>
        </w:r>
      </w:ins>
      <w:r w:rsidR="0096550E" w:rsidRPr="00572825">
        <w:rPr>
          <w:rFonts w:eastAsia="Times New Roman" w:cstheme="minorHAnsi"/>
          <w:lang w:val="en-US" w:eastAsia="de-DE"/>
        </w:rPr>
        <w:t xml:space="preserve">Urban 2018, </w:t>
      </w:r>
      <w:del w:id="14" w:author="Reviewer" w:date="2020-08-13T19:58:00Z">
        <w:r w:rsidR="0096550E" w:rsidRPr="00572825" w:rsidDel="00BC3CB4">
          <w:rPr>
            <w:rFonts w:eastAsia="Times New Roman" w:cstheme="minorHAnsi"/>
            <w:lang w:val="en-US" w:eastAsia="de-DE"/>
          </w:rPr>
          <w:delText>to appear</w:delText>
        </w:r>
      </w:del>
      <w:ins w:id="15" w:author="Reviewer" w:date="2020-08-13T19:58:00Z">
        <w:r w:rsidR="00BC3CB4">
          <w:rPr>
            <w:rFonts w:eastAsia="Times New Roman" w:cstheme="minorHAnsi"/>
            <w:lang w:val="en-US" w:eastAsia="de-DE"/>
          </w:rPr>
          <w:t>2020</w:t>
        </w:r>
      </w:ins>
      <w:r w:rsidR="0096550E" w:rsidRPr="00572825">
        <w:rPr>
          <w:rFonts w:eastAsia="Times New Roman" w:cstheme="minorHAnsi"/>
          <w:lang w:val="en-US" w:eastAsia="de-DE"/>
        </w:rPr>
        <w:t>)</w:t>
      </w:r>
      <w:r w:rsidR="002700BB" w:rsidRPr="00572825">
        <w:rPr>
          <w:rFonts w:eastAsia="Times New Roman" w:cstheme="minorHAnsi"/>
          <w:lang w:val="en-US" w:eastAsia="de-DE"/>
        </w:rPr>
        <w:t xml:space="preserve">. </w:t>
      </w:r>
      <w:r w:rsidR="0096550E" w:rsidRPr="00572825">
        <w:rPr>
          <w:rFonts w:eastAsia="Times New Roman" w:cstheme="minorHAnsi"/>
          <w:lang w:val="en-US" w:eastAsia="de-DE"/>
        </w:rPr>
        <w:t>T</w:t>
      </w:r>
      <w:r w:rsidRPr="00572825">
        <w:rPr>
          <w:rFonts w:eastAsia="Times New Roman" w:cstheme="minorHAnsi"/>
          <w:lang w:val="en-US" w:eastAsia="de-DE"/>
        </w:rPr>
        <w:t xml:space="preserve">hat </w:t>
      </w:r>
      <w:r w:rsidR="0096550E" w:rsidRPr="00572825">
        <w:rPr>
          <w:rFonts w:eastAsia="Times New Roman" w:cstheme="minorHAnsi"/>
          <w:lang w:val="en-US" w:eastAsia="de-DE"/>
        </w:rPr>
        <w:t xml:space="preserve">such research should be a topic that is in the news again </w:t>
      </w:r>
      <w:r w:rsidRPr="00572825">
        <w:rPr>
          <w:rFonts w:eastAsia="Times New Roman" w:cstheme="minorHAnsi"/>
          <w:lang w:val="en-US" w:eastAsia="de-DE"/>
        </w:rPr>
        <w:t>would have seemed unlikely just a couple of decades ago</w:t>
      </w:r>
      <w:r w:rsidR="00411BCB">
        <w:rPr>
          <w:rFonts w:eastAsia="Times New Roman" w:cstheme="minorHAnsi"/>
          <w:lang w:val="en-US" w:eastAsia="de-DE"/>
        </w:rPr>
        <w:t xml:space="preserve">, as it </w:t>
      </w:r>
      <w:r w:rsidR="00411BCB" w:rsidRPr="00572825">
        <w:rPr>
          <w:rFonts w:eastAsia="Times New Roman" w:cstheme="minorHAnsi"/>
          <w:lang w:val="en-US" w:eastAsia="de-DE"/>
        </w:rPr>
        <w:t>has been more or less banned from serious inquiry in the 20</w:t>
      </w:r>
      <w:r w:rsidR="00411BCB" w:rsidRPr="00572825">
        <w:rPr>
          <w:rFonts w:eastAsia="Times New Roman" w:cstheme="minorHAnsi"/>
          <w:vertAlign w:val="superscript"/>
          <w:lang w:val="en-US" w:eastAsia="de-DE"/>
        </w:rPr>
        <w:t>th</w:t>
      </w:r>
      <w:r w:rsidR="00411BCB" w:rsidRPr="00572825">
        <w:rPr>
          <w:rFonts w:eastAsia="Times New Roman" w:cstheme="minorHAnsi"/>
          <w:lang w:val="en-US" w:eastAsia="de-DE"/>
        </w:rPr>
        <w:t xml:space="preserve"> century (cf. e.g. Sapir 1912)</w:t>
      </w:r>
      <w:r w:rsidR="00411BCB">
        <w:rPr>
          <w:rFonts w:eastAsia="Times New Roman" w:cstheme="minorHAnsi"/>
          <w:lang w:val="en-US" w:eastAsia="de-DE"/>
        </w:rPr>
        <w:t>. This is in large part in response to a preceding phase in which it bl</w:t>
      </w:r>
      <w:r w:rsidRPr="00572825">
        <w:rPr>
          <w:rFonts w:eastAsia="Times New Roman" w:cstheme="minorHAnsi"/>
          <w:lang w:val="en-US" w:eastAsia="de-DE"/>
        </w:rPr>
        <w:t>ossom</w:t>
      </w:r>
      <w:r w:rsidR="00411BCB">
        <w:rPr>
          <w:rFonts w:eastAsia="Times New Roman" w:cstheme="minorHAnsi"/>
          <w:lang w:val="en-US" w:eastAsia="de-DE"/>
        </w:rPr>
        <w:t>ed</w:t>
      </w:r>
      <w:r w:rsidRPr="00572825">
        <w:rPr>
          <w:rFonts w:eastAsia="Times New Roman" w:cstheme="minorHAnsi"/>
          <w:lang w:val="en-US" w:eastAsia="de-DE"/>
        </w:rPr>
        <w:t xml:space="preserve"> in the 18</w:t>
      </w:r>
      <w:r w:rsidRPr="00572825">
        <w:rPr>
          <w:rFonts w:eastAsia="Times New Roman" w:cstheme="minorHAnsi"/>
          <w:vertAlign w:val="superscript"/>
          <w:lang w:val="en-US" w:eastAsia="de-DE"/>
        </w:rPr>
        <w:t>th</w:t>
      </w:r>
      <w:r w:rsidRPr="00572825">
        <w:rPr>
          <w:rFonts w:eastAsia="Times New Roman" w:cstheme="minorHAnsi"/>
          <w:lang w:val="en-US" w:eastAsia="de-DE"/>
        </w:rPr>
        <w:t xml:space="preserve"> and 19</w:t>
      </w:r>
      <w:r w:rsidRPr="00572825">
        <w:rPr>
          <w:rFonts w:eastAsia="Times New Roman" w:cstheme="minorHAnsi"/>
          <w:vertAlign w:val="superscript"/>
          <w:lang w:val="en-US" w:eastAsia="de-DE"/>
        </w:rPr>
        <w:t>th</w:t>
      </w:r>
      <w:r w:rsidRPr="00572825">
        <w:rPr>
          <w:rFonts w:eastAsia="Times New Roman" w:cstheme="minorHAnsi"/>
          <w:lang w:val="en-US" w:eastAsia="de-DE"/>
        </w:rPr>
        <w:t xml:space="preserve"> century</w:t>
      </w:r>
      <w:del w:id="16" w:author="Microsoft Office User" w:date="2020-08-13T12:10:00Z">
        <w:r w:rsidR="00411BCB" w:rsidDel="007D20E5">
          <w:rPr>
            <w:rFonts w:eastAsia="Times New Roman" w:cstheme="minorHAnsi"/>
            <w:lang w:val="en-US" w:eastAsia="de-DE"/>
          </w:rPr>
          <w:delText>:</w:delText>
        </w:r>
        <w:r w:rsidRPr="00572825" w:rsidDel="007D20E5">
          <w:rPr>
            <w:rFonts w:eastAsia="Times New Roman" w:cstheme="minorHAnsi"/>
            <w:lang w:val="en-US" w:eastAsia="de-DE"/>
          </w:rPr>
          <w:delText xml:space="preserve"> </w:delText>
        </w:r>
      </w:del>
      <w:ins w:id="17" w:author="Microsoft Office User" w:date="2020-08-13T12:10:00Z">
        <w:r w:rsidR="007D20E5">
          <w:rPr>
            <w:rFonts w:eastAsia="Times New Roman" w:cstheme="minorHAnsi"/>
            <w:lang w:val="en-US" w:eastAsia="de-DE"/>
          </w:rPr>
          <w:t>.</w:t>
        </w:r>
        <w:r w:rsidR="007D20E5" w:rsidRPr="00572825">
          <w:rPr>
            <w:rFonts w:eastAsia="Times New Roman" w:cstheme="minorHAnsi"/>
            <w:lang w:val="en-US" w:eastAsia="de-DE"/>
          </w:rPr>
          <w:t xml:space="preserve"> </w:t>
        </w:r>
        <w:r w:rsidR="007D20E5">
          <w:rPr>
            <w:rFonts w:eastAsia="Times New Roman" w:cstheme="minorHAnsi"/>
            <w:lang w:val="en-US" w:eastAsia="de-DE"/>
          </w:rPr>
          <w:t xml:space="preserve">For example, </w:t>
        </w:r>
      </w:ins>
      <w:del w:id="18" w:author="Microsoft Office User" w:date="2020-08-13T12:10:00Z">
        <w:r w:rsidRPr="00572825" w:rsidDel="007D20E5">
          <w:rPr>
            <w:rFonts w:eastAsia="Times New Roman" w:cstheme="minorHAnsi"/>
            <w:lang w:val="en-US" w:eastAsia="de-DE"/>
          </w:rPr>
          <w:delText xml:space="preserve">in </w:delText>
        </w:r>
      </w:del>
      <w:ins w:id="19" w:author="Microsoft Office User" w:date="2020-08-13T12:10:00Z">
        <w:r w:rsidR="007D20E5">
          <w:rPr>
            <w:rFonts w:eastAsia="Times New Roman" w:cstheme="minorHAnsi"/>
            <w:lang w:val="en-US" w:eastAsia="de-DE"/>
          </w:rPr>
          <w:t>i</w:t>
        </w:r>
        <w:r w:rsidR="007D20E5" w:rsidRPr="00572825">
          <w:rPr>
            <w:rFonts w:eastAsia="Times New Roman" w:cstheme="minorHAnsi"/>
            <w:lang w:val="en-US" w:eastAsia="de-DE"/>
          </w:rPr>
          <w:t xml:space="preserve">n </w:t>
        </w:r>
      </w:ins>
      <w:r w:rsidRPr="00572825">
        <w:rPr>
          <w:rFonts w:eastAsia="Times New Roman" w:cstheme="minorHAnsi"/>
          <w:lang w:val="en-US" w:eastAsia="de-DE"/>
        </w:rPr>
        <w:t>the context of so-called “climatic theory”</w:t>
      </w:r>
      <w:ins w:id="20" w:author="Microsoft Office User" w:date="2020-08-13T12:10:00Z">
        <w:r w:rsidR="007D20E5">
          <w:rPr>
            <w:rFonts w:eastAsia="Times New Roman" w:cstheme="minorHAnsi"/>
            <w:lang w:val="en-US" w:eastAsia="de-DE"/>
          </w:rPr>
          <w:t>,</w:t>
        </w:r>
      </w:ins>
      <w:r w:rsidRPr="00572825">
        <w:rPr>
          <w:rFonts w:eastAsia="Times New Roman" w:cstheme="minorHAnsi"/>
          <w:lang w:val="en-US" w:eastAsia="de-DE"/>
        </w:rPr>
        <w:t xml:space="preserve"> scholars of the times </w:t>
      </w:r>
      <w:del w:id="21" w:author="Microsoft Office User" w:date="2020-08-13T12:11:00Z">
        <w:r w:rsidRPr="00572825" w:rsidDel="007D20E5">
          <w:rPr>
            <w:rFonts w:eastAsia="Times New Roman" w:cstheme="minorHAnsi"/>
            <w:lang w:val="en-US" w:eastAsia="de-DE"/>
          </w:rPr>
          <w:delText xml:space="preserve">have </w:delText>
        </w:r>
      </w:del>
      <w:r w:rsidRPr="00572825">
        <w:rPr>
          <w:rFonts w:eastAsia="Times New Roman" w:cstheme="minorHAnsi"/>
          <w:lang w:val="en-US" w:eastAsia="de-DE"/>
        </w:rPr>
        <w:t>theorized a more or less direct relationship between languages and the</w:t>
      </w:r>
      <w:r w:rsidR="00AB5476">
        <w:rPr>
          <w:rFonts w:eastAsia="Times New Roman" w:cstheme="minorHAnsi"/>
          <w:lang w:val="en-US" w:eastAsia="de-DE"/>
        </w:rPr>
        <w:t>ir</w:t>
      </w:r>
      <w:r w:rsidRPr="00572825">
        <w:rPr>
          <w:rFonts w:eastAsia="Times New Roman" w:cstheme="minorHAnsi"/>
          <w:lang w:val="en-US" w:eastAsia="de-DE"/>
        </w:rPr>
        <w:t xml:space="preserve"> respective environments</w:t>
      </w:r>
      <w:del w:id="22" w:author="Microsoft Office User" w:date="2020-08-13T12:11:00Z">
        <w:r w:rsidRPr="00572825" w:rsidDel="007D20E5">
          <w:rPr>
            <w:rFonts w:eastAsia="Times New Roman" w:cstheme="minorHAnsi"/>
            <w:lang w:val="en-US" w:eastAsia="de-DE"/>
          </w:rPr>
          <w:delText xml:space="preserve">, </w:delText>
        </w:r>
      </w:del>
      <w:ins w:id="23" w:author="Microsoft Office User" w:date="2020-08-13T12:11:00Z">
        <w:r w:rsidR="007D20E5">
          <w:rPr>
            <w:rFonts w:eastAsia="Times New Roman" w:cstheme="minorHAnsi"/>
            <w:lang w:val="en-US" w:eastAsia="de-DE"/>
          </w:rPr>
          <w:t xml:space="preserve"> and</w:t>
        </w:r>
        <w:r w:rsidR="007D20E5" w:rsidRPr="00572825">
          <w:rPr>
            <w:rFonts w:eastAsia="Times New Roman" w:cstheme="minorHAnsi"/>
            <w:lang w:val="en-US" w:eastAsia="de-DE"/>
          </w:rPr>
          <w:t xml:space="preserve"> </w:t>
        </w:r>
      </w:ins>
      <w:del w:id="24" w:author="Microsoft Office User" w:date="2020-08-13T12:11:00Z">
        <w:r w:rsidRPr="00572825" w:rsidDel="007D20E5">
          <w:rPr>
            <w:rFonts w:eastAsia="Times New Roman" w:cstheme="minorHAnsi"/>
            <w:lang w:val="en-US" w:eastAsia="de-DE"/>
          </w:rPr>
          <w:delText xml:space="preserve">arguing </w:delText>
        </w:r>
      </w:del>
      <w:ins w:id="25" w:author="Microsoft Office User" w:date="2020-08-13T12:11:00Z">
        <w:r w:rsidR="007D20E5" w:rsidRPr="00572825">
          <w:rPr>
            <w:rFonts w:eastAsia="Times New Roman" w:cstheme="minorHAnsi"/>
            <w:lang w:val="en-US" w:eastAsia="de-DE"/>
          </w:rPr>
          <w:t>argu</w:t>
        </w:r>
        <w:r w:rsidR="007D20E5">
          <w:rPr>
            <w:rFonts w:eastAsia="Times New Roman" w:cstheme="minorHAnsi"/>
            <w:lang w:val="en-US" w:eastAsia="de-DE"/>
          </w:rPr>
          <w:t>ed</w:t>
        </w:r>
        <w:r w:rsidR="007D20E5" w:rsidRPr="00572825">
          <w:rPr>
            <w:rFonts w:eastAsia="Times New Roman" w:cstheme="minorHAnsi"/>
            <w:lang w:val="en-US" w:eastAsia="de-DE"/>
          </w:rPr>
          <w:t xml:space="preserve"> </w:t>
        </w:r>
        <w:r w:rsidR="007D20E5">
          <w:rPr>
            <w:rFonts w:eastAsia="Times New Roman" w:cstheme="minorHAnsi"/>
            <w:lang w:val="en-US" w:eastAsia="de-DE"/>
          </w:rPr>
          <w:t xml:space="preserve">for </w:t>
        </w:r>
      </w:ins>
      <w:r w:rsidRPr="00572825">
        <w:rPr>
          <w:rFonts w:eastAsia="Times New Roman" w:cstheme="minorHAnsi"/>
          <w:lang w:val="en-US" w:eastAsia="de-DE"/>
        </w:rPr>
        <w:t>various theories that range from the absurd (such as the idea that the perceived “harsh” sound of Swiss German results from the</w:t>
      </w:r>
      <w:r w:rsidR="00C404F7" w:rsidRPr="00572825">
        <w:rPr>
          <w:rFonts w:eastAsia="Times New Roman" w:cstheme="minorHAnsi"/>
          <w:lang w:val="en-US" w:eastAsia="de-DE"/>
        </w:rPr>
        <w:t xml:space="preserve"> goiters of the Swiss that in turn are caused by the hard Swiss water</w:t>
      </w:r>
      <w:r w:rsidR="00572825" w:rsidRPr="00572825">
        <w:rPr>
          <w:rFonts w:eastAsia="Times New Roman" w:cstheme="minorHAnsi"/>
          <w:lang w:val="en-US" w:eastAsia="de-DE"/>
        </w:rPr>
        <w:t xml:space="preserve"> – Egenolff [1735] 1978</w:t>
      </w:r>
      <w:r w:rsidR="00C404F7" w:rsidRPr="00572825">
        <w:rPr>
          <w:rFonts w:eastAsia="Times New Roman" w:cstheme="minorHAnsi"/>
          <w:lang w:val="en-US" w:eastAsia="de-DE"/>
        </w:rPr>
        <w:t xml:space="preserve">) to the </w:t>
      </w:r>
      <w:r w:rsidR="00572825" w:rsidRPr="00572825">
        <w:rPr>
          <w:rFonts w:eastAsia="Times New Roman" w:cstheme="minorHAnsi"/>
          <w:lang w:val="en-US" w:eastAsia="de-DE"/>
        </w:rPr>
        <w:t>moderately more plausible</w:t>
      </w:r>
      <w:r w:rsidR="00C404F7" w:rsidRPr="00572825">
        <w:rPr>
          <w:rFonts w:eastAsia="Times New Roman" w:cstheme="minorHAnsi"/>
          <w:lang w:val="en-US" w:eastAsia="de-DE"/>
        </w:rPr>
        <w:t xml:space="preserve"> but speculative (</w:t>
      </w:r>
      <w:r w:rsidR="00572825" w:rsidRPr="00572825">
        <w:rPr>
          <w:rFonts w:eastAsia="Times New Roman" w:cstheme="minorHAnsi"/>
          <w:lang w:val="en-US" w:eastAsia="de-DE"/>
        </w:rPr>
        <w:t xml:space="preserve">e.g. the idea that </w:t>
      </w:r>
      <w:r w:rsidR="00572825">
        <w:rPr>
          <w:rFonts w:cstheme="minorHAnsi"/>
          <w:lang w:val="en-US"/>
        </w:rPr>
        <w:t>“[T]</w:t>
      </w:r>
      <w:r w:rsidR="00572825" w:rsidRPr="00572825">
        <w:rPr>
          <w:rFonts w:cstheme="minorHAnsi"/>
          <w:lang w:val="en-US"/>
        </w:rPr>
        <w:t xml:space="preserve">he serrated close way of Speaking of Northern Nations, may be owing to their </w:t>
      </w:r>
      <w:commentRangeStart w:id="26"/>
      <w:commentRangeStart w:id="27"/>
      <w:r w:rsidR="00572825" w:rsidRPr="00572825">
        <w:rPr>
          <w:rFonts w:cstheme="minorHAnsi"/>
          <w:lang w:val="en-US"/>
        </w:rPr>
        <w:t>Reluctance to open their Mouth wide in cold Air</w:t>
      </w:r>
      <w:commentRangeEnd w:id="26"/>
      <w:r w:rsidR="007D20E5">
        <w:rPr>
          <w:rStyle w:val="Kommentarzeichen"/>
        </w:rPr>
        <w:commentReference w:id="26"/>
      </w:r>
      <w:commentRangeEnd w:id="27"/>
      <w:r w:rsidR="00895E58">
        <w:rPr>
          <w:rStyle w:val="Kommentarzeichen"/>
        </w:rPr>
        <w:commentReference w:id="27"/>
      </w:r>
      <w:r w:rsidR="00572825" w:rsidRPr="00572825">
        <w:rPr>
          <w:rFonts w:cstheme="minorHAnsi"/>
          <w:lang w:val="en-US"/>
        </w:rPr>
        <w:t>, which must make their Language abound in Consonants; whereas from a contrary Cause, the Inhabitants of warmer Climates opening their Mouths, must form a softer Language, abounding in Vowels</w:t>
      </w:r>
      <w:r w:rsidR="00572825">
        <w:rPr>
          <w:rFonts w:cstheme="minorHAnsi"/>
          <w:lang w:val="en-US"/>
        </w:rPr>
        <w:t>”</w:t>
      </w:r>
      <w:del w:id="28" w:author="Microsoft Office User" w:date="2020-08-13T12:13:00Z">
        <w:r w:rsidR="00572825" w:rsidRPr="00572825" w:rsidDel="007D20E5">
          <w:rPr>
            <w:rFonts w:cstheme="minorHAnsi"/>
            <w:lang w:val="en-US"/>
          </w:rPr>
          <w:delText xml:space="preserve"> </w:delText>
        </w:r>
        <w:r w:rsidR="00572825" w:rsidRPr="00572825" w:rsidDel="007D20E5">
          <w:rPr>
            <w:rFonts w:eastAsia="Times New Roman" w:cstheme="minorHAnsi"/>
            <w:lang w:val="en-US" w:eastAsia="de-DE"/>
          </w:rPr>
          <w:delText xml:space="preserve">– </w:delText>
        </w:r>
      </w:del>
      <w:r w:rsidR="00572825">
        <w:rPr>
          <w:rFonts w:eastAsia="Times New Roman" w:cstheme="minorHAnsi"/>
          <w:lang w:val="en-US" w:eastAsia="de-DE"/>
        </w:rPr>
        <w:t xml:space="preserve"> </w:t>
      </w:r>
      <w:r w:rsidR="00572825" w:rsidRPr="00572825">
        <w:rPr>
          <w:rFonts w:cstheme="minorHAnsi"/>
          <w:lang w:val="en-US"/>
        </w:rPr>
        <w:t xml:space="preserve">Arbuthnot </w:t>
      </w:r>
      <w:r w:rsidR="00572825">
        <w:rPr>
          <w:rFonts w:cstheme="minorHAnsi"/>
          <w:lang w:val="en-US"/>
        </w:rPr>
        <w:t>1</w:t>
      </w:r>
      <w:r w:rsidR="00572825" w:rsidRPr="00572825">
        <w:rPr>
          <w:rFonts w:cstheme="minorHAnsi"/>
          <w:lang w:val="en-US"/>
        </w:rPr>
        <w:t>751: 153</w:t>
      </w:r>
      <w:r w:rsidR="00572825">
        <w:rPr>
          <w:rFonts w:cstheme="minorHAnsi"/>
          <w:lang w:val="en-US"/>
        </w:rPr>
        <w:t>-</w:t>
      </w:r>
      <w:r w:rsidR="00572825" w:rsidRPr="00572825">
        <w:rPr>
          <w:rFonts w:cstheme="minorHAnsi"/>
          <w:lang w:val="en-US"/>
        </w:rPr>
        <w:t>154)</w:t>
      </w:r>
      <w:r w:rsidRPr="00572825">
        <w:rPr>
          <w:rFonts w:eastAsia="Times New Roman" w:cstheme="minorHAnsi"/>
          <w:lang w:val="en-US" w:eastAsia="de-DE"/>
        </w:rPr>
        <w:t xml:space="preserve">. </w:t>
      </w:r>
      <w:r w:rsidR="00411BCB">
        <w:rPr>
          <w:rFonts w:eastAsia="Times New Roman" w:cstheme="minorHAnsi"/>
          <w:lang w:val="en-US" w:eastAsia="de-DE"/>
        </w:rPr>
        <w:t>In the 21</w:t>
      </w:r>
      <w:r w:rsidR="00411BCB" w:rsidRPr="00411BCB">
        <w:rPr>
          <w:rFonts w:eastAsia="Times New Roman" w:cstheme="minorHAnsi"/>
          <w:vertAlign w:val="superscript"/>
          <w:lang w:val="en-US" w:eastAsia="de-DE"/>
        </w:rPr>
        <w:t>st</w:t>
      </w:r>
      <w:r w:rsidR="00411BCB">
        <w:rPr>
          <w:rFonts w:eastAsia="Times New Roman" w:cstheme="minorHAnsi"/>
          <w:lang w:val="en-US" w:eastAsia="de-DE"/>
        </w:rPr>
        <w:t xml:space="preserve"> century, researchers have</w:t>
      </w:r>
      <w:r w:rsidR="00572825">
        <w:rPr>
          <w:rFonts w:eastAsia="Times New Roman" w:cstheme="minorHAnsi"/>
          <w:lang w:val="en-US" w:eastAsia="de-DE"/>
        </w:rPr>
        <w:t>, o</w:t>
      </w:r>
      <w:r w:rsidR="00572825" w:rsidRPr="00572825">
        <w:rPr>
          <w:rFonts w:eastAsia="Times New Roman" w:cstheme="minorHAnsi"/>
          <w:lang w:val="en-US" w:eastAsia="de-DE"/>
        </w:rPr>
        <w:t xml:space="preserve">ften apparently unaware of their predecessors, </w:t>
      </w:r>
      <w:r w:rsidR="00411BCB">
        <w:rPr>
          <w:rFonts w:eastAsia="Times New Roman" w:cstheme="minorHAnsi"/>
          <w:lang w:val="en-US" w:eastAsia="de-DE"/>
        </w:rPr>
        <w:t xml:space="preserve">begun to rediscover the relationship between language structure and physical environment as a serious topic of inquiry, and have </w:t>
      </w:r>
      <w:r w:rsidRPr="00572825">
        <w:rPr>
          <w:rFonts w:eastAsia="Times New Roman" w:cstheme="minorHAnsi"/>
          <w:lang w:val="en-US" w:eastAsia="de-DE"/>
        </w:rPr>
        <w:t>posit</w:t>
      </w:r>
      <w:r w:rsidR="00411BCB">
        <w:rPr>
          <w:rFonts w:eastAsia="Times New Roman" w:cstheme="minorHAnsi"/>
          <w:lang w:val="en-US" w:eastAsia="de-DE"/>
        </w:rPr>
        <w:t>ed</w:t>
      </w:r>
      <w:r w:rsidRPr="00572825">
        <w:rPr>
          <w:rFonts w:eastAsia="Times New Roman" w:cstheme="minorHAnsi"/>
          <w:lang w:val="en-US" w:eastAsia="de-DE"/>
        </w:rPr>
        <w:t xml:space="preserve"> dependencies</w:t>
      </w:r>
      <w:r w:rsidR="00411BCB">
        <w:rPr>
          <w:rFonts w:eastAsia="Times New Roman" w:cstheme="minorHAnsi"/>
          <w:lang w:val="en-US" w:eastAsia="de-DE"/>
        </w:rPr>
        <w:t xml:space="preserve"> between certain features of languages, in particular in phonology, </w:t>
      </w:r>
      <w:r w:rsidRPr="00572825">
        <w:rPr>
          <w:rFonts w:eastAsia="Times New Roman" w:cstheme="minorHAnsi"/>
          <w:lang w:val="en-US" w:eastAsia="de-DE"/>
        </w:rPr>
        <w:t>that are sometimes surprisingly similar</w:t>
      </w:r>
      <w:r w:rsidR="001A1A3B" w:rsidRPr="00572825">
        <w:rPr>
          <w:rFonts w:eastAsia="Times New Roman" w:cstheme="minorHAnsi"/>
          <w:lang w:val="en-US" w:eastAsia="de-DE"/>
        </w:rPr>
        <w:t xml:space="preserve"> </w:t>
      </w:r>
      <w:r w:rsidR="00411BCB">
        <w:rPr>
          <w:rFonts w:eastAsia="Times New Roman" w:cstheme="minorHAnsi"/>
          <w:lang w:val="en-US" w:eastAsia="de-DE"/>
        </w:rPr>
        <w:t>to what has been claimed in the 18</w:t>
      </w:r>
      <w:r w:rsidR="00411BCB" w:rsidRPr="00411BCB">
        <w:rPr>
          <w:rFonts w:eastAsia="Times New Roman" w:cstheme="minorHAnsi"/>
          <w:vertAlign w:val="superscript"/>
          <w:lang w:val="en-US" w:eastAsia="de-DE"/>
        </w:rPr>
        <w:t>th</w:t>
      </w:r>
      <w:r w:rsidR="00411BCB">
        <w:rPr>
          <w:rFonts w:eastAsia="Times New Roman" w:cstheme="minorHAnsi"/>
          <w:lang w:val="en-US" w:eastAsia="de-DE"/>
        </w:rPr>
        <w:t xml:space="preserve"> and 19</w:t>
      </w:r>
      <w:r w:rsidR="00411BCB" w:rsidRPr="00411BCB">
        <w:rPr>
          <w:rFonts w:eastAsia="Times New Roman" w:cstheme="minorHAnsi"/>
          <w:vertAlign w:val="superscript"/>
          <w:lang w:val="en-US" w:eastAsia="de-DE"/>
        </w:rPr>
        <w:t>th</w:t>
      </w:r>
      <w:r w:rsidR="00411BCB">
        <w:rPr>
          <w:rFonts w:eastAsia="Times New Roman" w:cstheme="minorHAnsi"/>
          <w:lang w:val="en-US" w:eastAsia="de-DE"/>
        </w:rPr>
        <w:t xml:space="preserve"> century </w:t>
      </w:r>
      <w:r w:rsidR="001A1A3B" w:rsidRPr="00572825">
        <w:rPr>
          <w:rFonts w:eastAsia="Times New Roman" w:cstheme="minorHAnsi"/>
          <w:lang w:val="en-US" w:eastAsia="de-DE"/>
        </w:rPr>
        <w:t>(see Urban 2018 for extensive review of both phases in which such research flourished).</w:t>
      </w:r>
      <w:r w:rsidR="007234CB" w:rsidRPr="00572825">
        <w:rPr>
          <w:rFonts w:eastAsia="Times New Roman" w:cstheme="minorHAnsi"/>
          <w:lang w:val="en-US" w:eastAsia="de-DE"/>
        </w:rPr>
        <w:t xml:space="preserve"> </w:t>
      </w:r>
    </w:p>
    <w:p w14:paraId="588FBDF9" w14:textId="77777777" w:rsidR="000F1C49" w:rsidRDefault="000F1C49" w:rsidP="00C11CE3">
      <w:pPr>
        <w:spacing w:after="0" w:line="240" w:lineRule="auto"/>
        <w:rPr>
          <w:rFonts w:eastAsia="Times New Roman" w:cstheme="minorHAnsi"/>
          <w:lang w:val="en-US" w:eastAsia="de-DE"/>
        </w:rPr>
      </w:pPr>
    </w:p>
    <w:p w14:paraId="23FDAD4E" w14:textId="4BB8AD63" w:rsidR="00C404F7" w:rsidRDefault="007234CB" w:rsidP="00B8516E">
      <w:pPr>
        <w:spacing w:after="0" w:line="240" w:lineRule="auto"/>
        <w:rPr>
          <w:ins w:id="29" w:author="Reviewer" w:date="2020-08-13T19:07:00Z"/>
          <w:rFonts w:eastAsia="Times New Roman" w:cstheme="minorHAnsi"/>
          <w:lang w:val="en-US" w:eastAsia="de-DE"/>
        </w:rPr>
      </w:pPr>
      <w:r w:rsidRPr="00572825">
        <w:rPr>
          <w:rFonts w:eastAsia="Times New Roman" w:cstheme="minorHAnsi"/>
          <w:lang w:val="en-US" w:eastAsia="de-DE"/>
        </w:rPr>
        <w:t xml:space="preserve">A facilitating role in </w:t>
      </w:r>
      <w:r w:rsidR="00411BCB">
        <w:rPr>
          <w:rFonts w:eastAsia="Times New Roman" w:cstheme="minorHAnsi"/>
          <w:lang w:val="en-US" w:eastAsia="de-DE"/>
        </w:rPr>
        <w:t xml:space="preserve">the renaissance of the topic </w:t>
      </w:r>
      <w:r w:rsidR="00AB5476">
        <w:rPr>
          <w:rFonts w:eastAsia="Times New Roman" w:cstheme="minorHAnsi"/>
          <w:lang w:val="en-US" w:eastAsia="de-DE"/>
        </w:rPr>
        <w:t xml:space="preserve">is </w:t>
      </w:r>
      <w:r w:rsidR="00411BCB">
        <w:rPr>
          <w:rFonts w:eastAsia="Times New Roman" w:cstheme="minorHAnsi"/>
          <w:lang w:val="en-US" w:eastAsia="de-DE"/>
        </w:rPr>
        <w:t>play</w:t>
      </w:r>
      <w:r w:rsidR="00AB5476">
        <w:rPr>
          <w:rFonts w:eastAsia="Times New Roman" w:cstheme="minorHAnsi"/>
          <w:lang w:val="en-US" w:eastAsia="de-DE"/>
        </w:rPr>
        <w:t>ed by</w:t>
      </w:r>
      <w:r w:rsidR="00411BCB">
        <w:rPr>
          <w:rFonts w:eastAsia="Times New Roman" w:cstheme="minorHAnsi"/>
          <w:lang w:val="en-US" w:eastAsia="de-DE"/>
        </w:rPr>
        <w:t xml:space="preserve"> the</w:t>
      </w:r>
      <w:r w:rsidRPr="00572825">
        <w:rPr>
          <w:rFonts w:eastAsia="Times New Roman" w:cstheme="minorHAnsi"/>
          <w:lang w:val="en-US" w:eastAsia="de-DE"/>
        </w:rPr>
        <w:t xml:space="preserve"> increasing availability of large linguistic databases that furnish comparative data </w:t>
      </w:r>
      <w:r w:rsidR="00C404F7" w:rsidRPr="00572825">
        <w:rPr>
          <w:rFonts w:eastAsia="Times New Roman" w:cstheme="minorHAnsi"/>
          <w:lang w:val="en-US" w:eastAsia="de-DE"/>
        </w:rPr>
        <w:t>across hundreds or even thousand</w:t>
      </w:r>
      <w:r w:rsidR="00BB7300">
        <w:rPr>
          <w:rFonts w:eastAsia="Times New Roman" w:cstheme="minorHAnsi"/>
          <w:lang w:val="en-US" w:eastAsia="de-DE"/>
        </w:rPr>
        <w:t>s</w:t>
      </w:r>
      <w:r w:rsidR="00C404F7" w:rsidRPr="00572825">
        <w:rPr>
          <w:rFonts w:eastAsia="Times New Roman" w:cstheme="minorHAnsi"/>
          <w:lang w:val="en-US" w:eastAsia="de-DE"/>
        </w:rPr>
        <w:t xml:space="preserve"> of language</w:t>
      </w:r>
      <w:r w:rsidR="00BB7300">
        <w:rPr>
          <w:rFonts w:eastAsia="Times New Roman" w:cstheme="minorHAnsi"/>
          <w:lang w:val="en-US" w:eastAsia="de-DE"/>
        </w:rPr>
        <w:t xml:space="preserve">s </w:t>
      </w:r>
      <w:r w:rsidRPr="00572825">
        <w:rPr>
          <w:rFonts w:eastAsia="Times New Roman" w:cstheme="minorHAnsi"/>
          <w:lang w:val="en-US" w:eastAsia="de-DE"/>
        </w:rPr>
        <w:t xml:space="preserve">in </w:t>
      </w:r>
      <w:del w:id="30" w:author="Microsoft Office User" w:date="2020-08-13T12:13:00Z">
        <w:r w:rsidRPr="00572825" w:rsidDel="007D20E5">
          <w:rPr>
            <w:rFonts w:eastAsia="Times New Roman" w:cstheme="minorHAnsi"/>
            <w:lang w:val="en-US" w:eastAsia="de-DE"/>
          </w:rPr>
          <w:delText xml:space="preserve">a </w:delText>
        </w:r>
      </w:del>
      <w:r w:rsidRPr="00572825">
        <w:rPr>
          <w:rFonts w:eastAsia="Times New Roman" w:cstheme="minorHAnsi"/>
          <w:lang w:val="en-US" w:eastAsia="de-DE"/>
        </w:rPr>
        <w:t xml:space="preserve">readily </w:t>
      </w:r>
      <w:del w:id="31" w:author="Microsoft Office User" w:date="2020-08-13T12:13:00Z">
        <w:r w:rsidRPr="00572825" w:rsidDel="007D20E5">
          <w:rPr>
            <w:rFonts w:eastAsia="Times New Roman" w:cstheme="minorHAnsi"/>
            <w:lang w:val="en-US" w:eastAsia="de-DE"/>
          </w:rPr>
          <w:delText xml:space="preserve">available </w:delText>
        </w:r>
      </w:del>
      <w:ins w:id="32" w:author="Microsoft Office User" w:date="2020-08-13T12:13:00Z">
        <w:r w:rsidR="007D20E5" w:rsidRPr="00572825">
          <w:rPr>
            <w:rFonts w:eastAsia="Times New Roman" w:cstheme="minorHAnsi"/>
            <w:lang w:val="en-US" w:eastAsia="de-DE"/>
          </w:rPr>
          <w:t>a</w:t>
        </w:r>
        <w:r w:rsidR="007D20E5">
          <w:rPr>
            <w:rFonts w:eastAsia="Times New Roman" w:cstheme="minorHAnsi"/>
            <w:lang w:val="en-US" w:eastAsia="de-DE"/>
          </w:rPr>
          <w:t>c</w:t>
        </w:r>
      </w:ins>
      <w:ins w:id="33" w:author="Microsoft Office User" w:date="2020-08-13T12:14:00Z">
        <w:r w:rsidR="007D20E5">
          <w:rPr>
            <w:rFonts w:eastAsia="Times New Roman" w:cstheme="minorHAnsi"/>
            <w:lang w:val="en-US" w:eastAsia="de-DE"/>
          </w:rPr>
          <w:t>c</w:t>
        </w:r>
      </w:ins>
      <w:ins w:id="34" w:author="Microsoft Office User" w:date="2020-08-13T12:13:00Z">
        <w:r w:rsidR="007D20E5">
          <w:rPr>
            <w:rFonts w:eastAsia="Times New Roman" w:cstheme="minorHAnsi"/>
            <w:lang w:val="en-US" w:eastAsia="de-DE"/>
          </w:rPr>
          <w:t>essible</w:t>
        </w:r>
        <w:r w:rsidR="007D20E5" w:rsidRPr="00572825">
          <w:rPr>
            <w:rFonts w:eastAsia="Times New Roman" w:cstheme="minorHAnsi"/>
            <w:lang w:val="en-US" w:eastAsia="de-DE"/>
          </w:rPr>
          <w:t xml:space="preserve"> </w:t>
        </w:r>
      </w:ins>
      <w:r w:rsidRPr="00572825">
        <w:rPr>
          <w:rFonts w:eastAsia="Times New Roman" w:cstheme="minorHAnsi"/>
          <w:lang w:val="en-US" w:eastAsia="de-DE"/>
        </w:rPr>
        <w:t>format</w:t>
      </w:r>
      <w:ins w:id="35" w:author="Microsoft Office User" w:date="2020-08-13T12:13:00Z">
        <w:r w:rsidR="007D20E5">
          <w:rPr>
            <w:rFonts w:eastAsia="Times New Roman" w:cstheme="minorHAnsi"/>
            <w:lang w:val="en-US" w:eastAsia="de-DE"/>
          </w:rPr>
          <w:t>s</w:t>
        </w:r>
      </w:ins>
      <w:r w:rsidR="00C404F7" w:rsidRPr="00572825">
        <w:rPr>
          <w:rFonts w:eastAsia="Times New Roman" w:cstheme="minorHAnsi"/>
          <w:lang w:val="en-US" w:eastAsia="de-DE"/>
        </w:rPr>
        <w:t xml:space="preserve"> – though with the methodological danger of spurious correlations that arise only because of the vast possibilities of statistical hypothesis testing these databases allow (Roberts and Winters 201</w:t>
      </w:r>
      <w:r w:rsidR="00572825">
        <w:rPr>
          <w:rFonts w:eastAsia="Times New Roman" w:cstheme="minorHAnsi"/>
          <w:lang w:val="en-US" w:eastAsia="de-DE"/>
        </w:rPr>
        <w:t>3</w:t>
      </w:r>
      <w:r w:rsidR="00AB5476">
        <w:rPr>
          <w:rFonts w:eastAsia="Times New Roman" w:cstheme="minorHAnsi"/>
          <w:lang w:val="en-US" w:eastAsia="de-DE"/>
        </w:rPr>
        <w:t xml:space="preserve">; </w:t>
      </w:r>
      <w:r w:rsidR="00E00B74">
        <w:rPr>
          <w:rFonts w:eastAsia="Times New Roman" w:cstheme="minorHAnsi"/>
          <w:lang w:val="en-US" w:eastAsia="de-DE"/>
        </w:rPr>
        <w:t>see now Roberts 2018 for an approach that mitigates that danger</w:t>
      </w:r>
      <w:r w:rsidR="00C404F7" w:rsidRPr="00572825">
        <w:rPr>
          <w:rFonts w:eastAsia="Times New Roman" w:cstheme="minorHAnsi"/>
          <w:lang w:val="en-US" w:eastAsia="de-DE"/>
        </w:rPr>
        <w:t xml:space="preserve">). </w:t>
      </w:r>
      <w:r w:rsidRPr="00572825">
        <w:rPr>
          <w:rFonts w:eastAsia="Times New Roman" w:cstheme="minorHAnsi"/>
          <w:lang w:val="en-US" w:eastAsia="de-DE"/>
        </w:rPr>
        <w:t xml:space="preserve"> </w:t>
      </w:r>
      <w:r w:rsidR="00C11CE3" w:rsidRPr="00572825">
        <w:rPr>
          <w:rFonts w:eastAsia="Times New Roman" w:cstheme="minorHAnsi"/>
          <w:lang w:val="en-US" w:eastAsia="de-DE"/>
        </w:rPr>
        <w:t>Current approaches to linguistic typology are likewise conducive in paving the way</w:t>
      </w:r>
      <w:r w:rsidR="002700BB" w:rsidRPr="00572825">
        <w:rPr>
          <w:rFonts w:eastAsia="Times New Roman" w:cstheme="minorHAnsi"/>
          <w:lang w:val="en-US" w:eastAsia="de-DE"/>
        </w:rPr>
        <w:t xml:space="preserve"> towards the revival of this line of inquiry</w:t>
      </w:r>
      <w:del w:id="36" w:author="Microsoft Office User" w:date="2020-08-13T12:14:00Z">
        <w:r w:rsidR="00C11CE3" w:rsidRPr="00572825" w:rsidDel="00C60350">
          <w:rPr>
            <w:rFonts w:eastAsia="Times New Roman" w:cstheme="minorHAnsi"/>
            <w:lang w:val="en-US" w:eastAsia="de-DE"/>
          </w:rPr>
          <w:delText xml:space="preserve">: </w:delText>
        </w:r>
      </w:del>
      <w:ins w:id="37" w:author="Microsoft Office User" w:date="2020-08-13T12:14:00Z">
        <w:r w:rsidR="00C60350">
          <w:rPr>
            <w:rFonts w:eastAsia="Times New Roman" w:cstheme="minorHAnsi"/>
            <w:lang w:val="en-US" w:eastAsia="de-DE"/>
          </w:rPr>
          <w:t>, i.e.</w:t>
        </w:r>
        <w:r w:rsidR="00C60350" w:rsidRPr="00572825">
          <w:rPr>
            <w:rFonts w:eastAsia="Times New Roman" w:cstheme="minorHAnsi"/>
            <w:lang w:val="en-US" w:eastAsia="de-DE"/>
          </w:rPr>
          <w:t xml:space="preserve"> </w:t>
        </w:r>
      </w:ins>
      <w:r w:rsidR="00C11CE3" w:rsidRPr="00572825">
        <w:rPr>
          <w:rFonts w:eastAsia="Times New Roman" w:cstheme="minorHAnsi"/>
          <w:lang w:val="en-US" w:eastAsia="de-DE"/>
        </w:rPr>
        <w:t>typology has become less interested in the traditional goal of establishing linguistic types and</w:t>
      </w:r>
      <w:r w:rsidR="00AB5476">
        <w:rPr>
          <w:rFonts w:eastAsia="Times New Roman" w:cstheme="minorHAnsi"/>
          <w:lang w:val="en-US" w:eastAsia="de-DE"/>
        </w:rPr>
        <w:t xml:space="preserve"> </w:t>
      </w:r>
      <w:r w:rsidR="00C11CE3" w:rsidRPr="00572825">
        <w:rPr>
          <w:rFonts w:eastAsia="Times New Roman" w:cstheme="minorHAnsi"/>
          <w:lang w:val="en-US" w:eastAsia="de-DE"/>
        </w:rPr>
        <w:t>(implicational) universals of language</w:t>
      </w:r>
      <w:r w:rsidR="00AB5476">
        <w:rPr>
          <w:rFonts w:eastAsia="Times New Roman" w:cstheme="minorHAnsi"/>
          <w:lang w:val="en-US" w:eastAsia="de-DE"/>
        </w:rPr>
        <w:t xml:space="preserve"> structure</w:t>
      </w:r>
      <w:r w:rsidR="00411BCB">
        <w:rPr>
          <w:rFonts w:eastAsia="Times New Roman" w:cstheme="minorHAnsi"/>
          <w:lang w:val="en-US" w:eastAsia="de-DE"/>
        </w:rPr>
        <w:t>,</w:t>
      </w:r>
      <w:r w:rsidR="00C11CE3" w:rsidRPr="00572825">
        <w:rPr>
          <w:rFonts w:eastAsia="Times New Roman" w:cstheme="minorHAnsi"/>
          <w:lang w:val="en-US" w:eastAsia="de-DE"/>
        </w:rPr>
        <w:t xml:space="preserve"> but </w:t>
      </w:r>
      <w:ins w:id="38" w:author="Microsoft Office User" w:date="2020-08-13T12:14:00Z">
        <w:r w:rsidR="00C60350">
          <w:rPr>
            <w:rFonts w:eastAsia="Times New Roman" w:cstheme="minorHAnsi"/>
            <w:lang w:val="en-US" w:eastAsia="de-DE"/>
          </w:rPr>
          <w:t xml:space="preserve">rather </w:t>
        </w:r>
      </w:ins>
      <w:r w:rsidR="00C11CE3" w:rsidRPr="00572825">
        <w:rPr>
          <w:rFonts w:eastAsia="Times New Roman" w:cstheme="minorHAnsi"/>
          <w:lang w:val="en-US" w:eastAsia="de-DE"/>
        </w:rPr>
        <w:t xml:space="preserve">more </w:t>
      </w:r>
      <w:del w:id="39" w:author="Microsoft Office User" w:date="2020-08-13T12:14:00Z">
        <w:r w:rsidR="00C11CE3" w:rsidRPr="00572825" w:rsidDel="00C60350">
          <w:rPr>
            <w:rFonts w:eastAsia="Times New Roman" w:cstheme="minorHAnsi"/>
            <w:lang w:val="en-US" w:eastAsia="de-DE"/>
          </w:rPr>
          <w:delText xml:space="preserve">in </w:delText>
        </w:r>
      </w:del>
      <w:ins w:id="40" w:author="Microsoft Office User" w:date="2020-08-13T12:14:00Z">
        <w:r w:rsidR="00C60350">
          <w:rPr>
            <w:rFonts w:eastAsia="Times New Roman" w:cstheme="minorHAnsi"/>
            <w:lang w:val="en-US" w:eastAsia="de-DE"/>
          </w:rPr>
          <w:t>towards</w:t>
        </w:r>
        <w:r w:rsidR="00C60350" w:rsidRPr="00572825">
          <w:rPr>
            <w:rFonts w:eastAsia="Times New Roman" w:cstheme="minorHAnsi"/>
            <w:lang w:val="en-US" w:eastAsia="de-DE"/>
          </w:rPr>
          <w:t xml:space="preserve"> </w:t>
        </w:r>
      </w:ins>
      <w:r w:rsidR="00C11CE3" w:rsidRPr="00572825">
        <w:rPr>
          <w:rFonts w:eastAsia="Times New Roman" w:cstheme="minorHAnsi"/>
          <w:lang w:val="en-US" w:eastAsia="de-DE"/>
        </w:rPr>
        <w:t xml:space="preserve">understanding the geographical distributions of typological features and their determinants </w:t>
      </w:r>
      <w:del w:id="41" w:author="Reviewer" w:date="2020-08-13T18:58:00Z">
        <w:r w:rsidR="00C11CE3" w:rsidRPr="00572825" w:rsidDel="002B47B7">
          <w:rPr>
            <w:rFonts w:eastAsia="Times New Roman" w:cstheme="minorHAnsi"/>
            <w:lang w:val="en-US" w:eastAsia="de-DE"/>
          </w:rPr>
          <w:delText>(see Bickel 2007 for the programmatic statement</w:delText>
        </w:r>
        <w:r w:rsidR="005D00AA" w:rsidDel="002B47B7">
          <w:rPr>
            <w:rFonts w:eastAsia="Times New Roman" w:cstheme="minorHAnsi"/>
            <w:lang w:val="en-US" w:eastAsia="de-DE"/>
          </w:rPr>
          <w:delText>)</w:delText>
        </w:r>
        <w:r w:rsidR="00C11CE3" w:rsidRPr="00572825" w:rsidDel="002B47B7">
          <w:rPr>
            <w:rFonts w:eastAsia="Times New Roman" w:cstheme="minorHAnsi"/>
            <w:lang w:val="en-US" w:eastAsia="de-DE"/>
          </w:rPr>
          <w:delText xml:space="preserve">. </w:delText>
        </w:r>
      </w:del>
      <w:r w:rsidR="00C11CE3" w:rsidRPr="00572825">
        <w:rPr>
          <w:rFonts w:eastAsia="Times New Roman" w:cstheme="minorHAnsi"/>
          <w:lang w:val="en-US" w:eastAsia="de-DE"/>
        </w:rPr>
        <w:t>In the context of this reorientation, it is becoming increasingly clear that typological features</w:t>
      </w:r>
      <w:r w:rsidR="000F1C49">
        <w:rPr>
          <w:rFonts w:eastAsia="Times New Roman" w:cstheme="minorHAnsi"/>
          <w:lang w:val="en-US" w:eastAsia="de-DE"/>
        </w:rPr>
        <w:t>, especially but not exclusively rare ones,</w:t>
      </w:r>
      <w:r w:rsidR="00C11CE3" w:rsidRPr="00572825">
        <w:rPr>
          <w:rFonts w:eastAsia="Times New Roman" w:cstheme="minorHAnsi"/>
          <w:lang w:val="en-US" w:eastAsia="de-DE"/>
        </w:rPr>
        <w:t xml:space="preserve"> are distributed unevenly across the globe</w:t>
      </w:r>
      <w:r w:rsidR="000F1C49">
        <w:rPr>
          <w:rFonts w:eastAsia="Times New Roman" w:cstheme="minorHAnsi"/>
          <w:lang w:val="en-US" w:eastAsia="de-DE"/>
        </w:rPr>
        <w:t xml:space="preserve"> and the task of linguistic typology in its current </w:t>
      </w:r>
      <w:commentRangeStart w:id="42"/>
      <w:commentRangeStart w:id="43"/>
      <w:r w:rsidR="000F1C49">
        <w:rPr>
          <w:rFonts w:eastAsia="Times New Roman" w:cstheme="minorHAnsi"/>
          <w:lang w:val="en-US" w:eastAsia="de-DE"/>
        </w:rPr>
        <w:t>orientation</w:t>
      </w:r>
      <w:commentRangeEnd w:id="42"/>
      <w:r w:rsidR="00C60350">
        <w:rPr>
          <w:rStyle w:val="Kommentarzeichen"/>
        </w:rPr>
        <w:commentReference w:id="42"/>
      </w:r>
      <w:commentRangeEnd w:id="43"/>
      <w:r w:rsidR="002B47B7">
        <w:rPr>
          <w:rStyle w:val="Kommentarzeichen"/>
        </w:rPr>
        <w:commentReference w:id="43"/>
      </w:r>
      <w:r w:rsidR="000F1C49">
        <w:rPr>
          <w:rFonts w:eastAsia="Times New Roman" w:cstheme="minorHAnsi"/>
          <w:lang w:val="en-US" w:eastAsia="de-DE"/>
        </w:rPr>
        <w:t xml:space="preserve"> is to explain why these are distributed the way they are</w:t>
      </w:r>
      <w:ins w:id="44" w:author="Reviewer" w:date="2020-08-13T18:58:00Z">
        <w:r w:rsidR="002B47B7">
          <w:rPr>
            <w:rFonts w:eastAsia="Times New Roman" w:cstheme="minorHAnsi"/>
            <w:lang w:val="en-US" w:eastAsia="de-DE"/>
          </w:rPr>
          <w:t xml:space="preserve"> </w:t>
        </w:r>
        <w:r w:rsidR="002B47B7" w:rsidRPr="00572825">
          <w:rPr>
            <w:rFonts w:eastAsia="Times New Roman" w:cstheme="minorHAnsi"/>
            <w:lang w:val="en-US" w:eastAsia="de-DE"/>
          </w:rPr>
          <w:t>(see Bickel 2007 for the programmatic statement</w:t>
        </w:r>
        <w:r w:rsidR="002B47B7">
          <w:rPr>
            <w:rFonts w:eastAsia="Times New Roman" w:cstheme="minorHAnsi"/>
            <w:lang w:val="en-US" w:eastAsia="de-DE"/>
          </w:rPr>
          <w:t>)</w:t>
        </w:r>
        <w:r w:rsidR="002B47B7" w:rsidRPr="00572825">
          <w:rPr>
            <w:rFonts w:eastAsia="Times New Roman" w:cstheme="minorHAnsi"/>
            <w:lang w:val="en-US" w:eastAsia="de-DE"/>
          </w:rPr>
          <w:t>.</w:t>
        </w:r>
      </w:ins>
      <w:del w:id="45" w:author="Reviewer" w:date="2020-08-13T19:01:00Z">
        <w:r w:rsidR="000F1C49" w:rsidDel="002B47B7">
          <w:rPr>
            <w:rFonts w:eastAsia="Times New Roman" w:cstheme="minorHAnsi"/>
            <w:lang w:val="en-US" w:eastAsia="de-DE"/>
          </w:rPr>
          <w:delText xml:space="preserve">. </w:delText>
        </w:r>
      </w:del>
    </w:p>
    <w:p w14:paraId="06E087E9" w14:textId="372EA8D7" w:rsidR="002B47B7" w:rsidRDefault="002B47B7" w:rsidP="00B8516E">
      <w:pPr>
        <w:spacing w:after="0" w:line="240" w:lineRule="auto"/>
        <w:rPr>
          <w:ins w:id="46" w:author="Reviewer" w:date="2020-08-13T19:08:00Z"/>
          <w:rFonts w:eastAsia="Times New Roman" w:cstheme="minorHAnsi"/>
          <w:lang w:val="en-US" w:eastAsia="de-DE"/>
        </w:rPr>
      </w:pPr>
    </w:p>
    <w:p w14:paraId="58E80696" w14:textId="77777777" w:rsidR="00BC3CB4" w:rsidRDefault="00497A54" w:rsidP="00B8516E">
      <w:pPr>
        <w:spacing w:after="0" w:line="240" w:lineRule="auto"/>
        <w:rPr>
          <w:ins w:id="47" w:author="Reviewer" w:date="2020-08-13T19:58:00Z"/>
          <w:rFonts w:eastAsia="Times New Roman" w:cstheme="minorHAnsi"/>
          <w:lang w:val="en-US" w:eastAsia="de-DE"/>
        </w:rPr>
      </w:pPr>
      <w:ins w:id="48" w:author="Reviewer" w:date="2020-08-13T19:08:00Z">
        <w:r>
          <w:rPr>
            <w:rFonts w:eastAsia="Times New Roman" w:cstheme="minorHAnsi"/>
            <w:lang w:val="en-US" w:eastAsia="de-DE"/>
          </w:rPr>
          <w:t>This contri</w:t>
        </w:r>
      </w:ins>
      <w:ins w:id="49" w:author="Reviewer" w:date="2020-08-13T19:09:00Z">
        <w:r>
          <w:rPr>
            <w:rFonts w:eastAsia="Times New Roman" w:cstheme="minorHAnsi"/>
            <w:lang w:val="en-US" w:eastAsia="de-DE"/>
          </w:rPr>
          <w:t xml:space="preserve">bution fits squarely into this context. </w:t>
        </w:r>
      </w:ins>
      <w:ins w:id="50" w:author="Reviewer" w:date="2020-08-13T19:10:00Z">
        <w:r>
          <w:rPr>
            <w:rFonts w:eastAsia="Times New Roman" w:cstheme="minorHAnsi"/>
            <w:lang w:val="en-US" w:eastAsia="de-DE"/>
          </w:rPr>
          <w:t>Concretely, w</w:t>
        </w:r>
      </w:ins>
      <w:ins w:id="51" w:author="Reviewer" w:date="2020-08-13T19:09:00Z">
        <w:r>
          <w:rPr>
            <w:rFonts w:eastAsia="Times New Roman" w:cstheme="minorHAnsi"/>
            <w:lang w:val="en-US" w:eastAsia="de-DE"/>
          </w:rPr>
          <w:t xml:space="preserve">e seek to shed additional light on </w:t>
        </w:r>
      </w:ins>
      <w:ins w:id="52" w:author="Reviewer" w:date="2020-08-13T19:11:00Z">
        <w:r>
          <w:rPr>
            <w:rFonts w:eastAsia="Times New Roman" w:cstheme="minorHAnsi"/>
            <w:lang w:val="en-US" w:eastAsia="de-DE"/>
          </w:rPr>
          <w:t>the possible role of</w:t>
        </w:r>
      </w:ins>
      <w:ins w:id="53" w:author="Reviewer" w:date="2020-08-13T19:12:00Z">
        <w:r>
          <w:rPr>
            <w:rFonts w:eastAsia="Times New Roman" w:cstheme="minorHAnsi"/>
            <w:lang w:val="en-US" w:eastAsia="de-DE"/>
          </w:rPr>
          <w:t xml:space="preserve"> the geophysical environment in which languages are spoken on the sound structure </w:t>
        </w:r>
        <w:r>
          <w:rPr>
            <w:rFonts w:eastAsia="Times New Roman" w:cstheme="minorHAnsi"/>
            <w:lang w:val="en-US" w:eastAsia="de-DE"/>
          </w:rPr>
          <w:lastRenderedPageBreak/>
          <w:t xml:space="preserve">of human languages, which has been a central arena of theorizing in </w:t>
        </w:r>
      </w:ins>
      <w:ins w:id="54" w:author="Reviewer" w:date="2020-08-13T19:13:00Z">
        <w:r>
          <w:rPr>
            <w:rFonts w:eastAsia="Times New Roman" w:cstheme="minorHAnsi"/>
            <w:lang w:val="en-US" w:eastAsia="de-DE"/>
          </w:rPr>
          <w:t>both phases in which research on the language-environment interface flourished. Concretely, we put one</w:t>
        </w:r>
      </w:ins>
      <w:ins w:id="55" w:author="Reviewer" w:date="2020-08-13T19:12:00Z">
        <w:r>
          <w:rPr>
            <w:rFonts w:eastAsia="Times New Roman" w:cstheme="minorHAnsi"/>
            <w:lang w:val="en-US" w:eastAsia="de-DE"/>
          </w:rPr>
          <w:t xml:space="preserve"> </w:t>
        </w:r>
      </w:ins>
      <w:ins w:id="56" w:author="Reviewer" w:date="2020-08-13T19:09:00Z">
        <w:r>
          <w:rPr>
            <w:rFonts w:eastAsia="Times New Roman" w:cstheme="minorHAnsi"/>
            <w:lang w:val="en-US" w:eastAsia="de-DE"/>
          </w:rPr>
          <w:t xml:space="preserve"> </w:t>
        </w:r>
      </w:ins>
      <w:ins w:id="57" w:author="Reviewer" w:date="2020-08-13T19:10:00Z">
        <w:r>
          <w:rPr>
            <w:rFonts w:eastAsia="Times New Roman" w:cstheme="minorHAnsi"/>
            <w:lang w:val="en-US" w:eastAsia="de-DE"/>
          </w:rPr>
          <w:t xml:space="preserve">major claim regarding a possible effect of the environment on </w:t>
        </w:r>
      </w:ins>
      <w:ins w:id="58" w:author="Reviewer" w:date="2020-08-13T19:11:00Z">
        <w:r>
          <w:rPr>
            <w:rFonts w:eastAsia="Times New Roman" w:cstheme="minorHAnsi"/>
            <w:lang w:val="en-US" w:eastAsia="de-DE"/>
          </w:rPr>
          <w:t>language structure</w:t>
        </w:r>
      </w:ins>
      <w:ins w:id="59" w:author="Reviewer" w:date="2020-08-13T19:14:00Z">
        <w:r>
          <w:rPr>
            <w:rFonts w:eastAsia="Times New Roman" w:cstheme="minorHAnsi"/>
            <w:lang w:val="en-US" w:eastAsia="de-DE"/>
          </w:rPr>
          <w:t xml:space="preserve">, </w:t>
        </w:r>
      </w:ins>
      <w:ins w:id="60" w:author="Reviewer" w:date="2020-08-13T19:11:00Z">
        <w:r>
          <w:rPr>
            <w:rFonts w:eastAsia="Times New Roman" w:cstheme="minorHAnsi"/>
            <w:lang w:val="en-US" w:eastAsia="de-DE"/>
          </w:rPr>
          <w:t xml:space="preserve"> that has been put forward </w:t>
        </w:r>
      </w:ins>
      <w:ins w:id="61" w:author="Reviewer" w:date="2020-08-13T19:09:00Z">
        <w:r>
          <w:rPr>
            <w:rFonts w:eastAsia="Times New Roman" w:cstheme="minorHAnsi"/>
            <w:lang w:val="en-US" w:eastAsia="de-DE"/>
          </w:rPr>
          <w:t xml:space="preserve"> </w:t>
        </w:r>
      </w:ins>
      <w:ins w:id="62" w:author="Reviewer" w:date="2020-08-13T19:13:00Z">
        <w:r>
          <w:rPr>
            <w:rFonts w:eastAsia="Times New Roman" w:cstheme="minorHAnsi"/>
            <w:lang w:val="en-US" w:eastAsia="de-DE"/>
          </w:rPr>
          <w:t>recently</w:t>
        </w:r>
      </w:ins>
      <w:ins w:id="63" w:author="Reviewer" w:date="2020-08-13T19:14:00Z">
        <w:r>
          <w:rPr>
            <w:rFonts w:eastAsia="Times New Roman" w:cstheme="minorHAnsi"/>
            <w:lang w:val="en-US" w:eastAsia="de-DE"/>
          </w:rPr>
          <w:t>, namely that so-called ejective consonants have a non-random distribution in the languages of the world that is governed by the altitude at which they are spoken</w:t>
        </w:r>
      </w:ins>
      <w:ins w:id="64" w:author="Reviewer" w:date="2020-08-13T19:19:00Z">
        <w:r w:rsidR="00C35B79">
          <w:rPr>
            <w:rFonts w:eastAsia="Times New Roman" w:cstheme="minorHAnsi"/>
            <w:lang w:val="en-US" w:eastAsia="de-DE"/>
          </w:rPr>
          <w:t xml:space="preserve"> (Everett 2013a)</w:t>
        </w:r>
      </w:ins>
      <w:ins w:id="65" w:author="Reviewer" w:date="2020-08-13T19:14:00Z">
        <w:r>
          <w:rPr>
            <w:rFonts w:eastAsia="Times New Roman" w:cstheme="minorHAnsi"/>
            <w:lang w:val="en-US" w:eastAsia="de-DE"/>
          </w:rPr>
          <w:t>,</w:t>
        </w:r>
      </w:ins>
      <w:ins w:id="66" w:author="Reviewer" w:date="2020-08-13T19:13:00Z">
        <w:r>
          <w:rPr>
            <w:rFonts w:eastAsia="Times New Roman" w:cstheme="minorHAnsi"/>
            <w:lang w:val="en-US" w:eastAsia="de-DE"/>
          </w:rPr>
          <w:t xml:space="preserve"> into </w:t>
        </w:r>
      </w:ins>
      <w:ins w:id="67" w:author="Reviewer" w:date="2020-08-13T19:14:00Z">
        <w:r>
          <w:rPr>
            <w:rFonts w:eastAsia="Times New Roman" w:cstheme="minorHAnsi"/>
            <w:lang w:val="en-US" w:eastAsia="de-DE"/>
          </w:rPr>
          <w:t xml:space="preserve">a </w:t>
        </w:r>
      </w:ins>
      <w:ins w:id="68" w:author="Reviewer" w:date="2020-08-13T19:13:00Z">
        <w:r>
          <w:rPr>
            <w:rFonts w:eastAsia="Times New Roman" w:cstheme="minorHAnsi"/>
            <w:lang w:val="en-US" w:eastAsia="de-DE"/>
          </w:rPr>
          <w:t>broader empirical and theor</w:t>
        </w:r>
      </w:ins>
      <w:ins w:id="69" w:author="Reviewer" w:date="2020-08-13T19:14:00Z">
        <w:r>
          <w:rPr>
            <w:rFonts w:eastAsia="Times New Roman" w:cstheme="minorHAnsi"/>
            <w:lang w:val="en-US" w:eastAsia="de-DE"/>
          </w:rPr>
          <w:t xml:space="preserve">etical context. On the one hand, </w:t>
        </w:r>
      </w:ins>
      <w:ins w:id="70" w:author="Reviewer" w:date="2020-08-13T19:15:00Z">
        <w:r>
          <w:rPr>
            <w:rFonts w:eastAsia="Times New Roman" w:cstheme="minorHAnsi"/>
            <w:lang w:val="en-US" w:eastAsia="de-DE"/>
          </w:rPr>
          <w:t xml:space="preserve">on the empirical side, </w:t>
        </w:r>
      </w:ins>
      <w:ins w:id="71" w:author="Reviewer" w:date="2020-08-13T19:14:00Z">
        <w:r>
          <w:rPr>
            <w:rFonts w:eastAsia="Times New Roman" w:cstheme="minorHAnsi"/>
            <w:lang w:val="en-US" w:eastAsia="de-DE"/>
          </w:rPr>
          <w:t>we explore to what extent ejec</w:t>
        </w:r>
      </w:ins>
      <w:ins w:id="72" w:author="Reviewer" w:date="2020-08-13T19:15:00Z">
        <w:r>
          <w:rPr>
            <w:rFonts w:eastAsia="Times New Roman" w:cstheme="minorHAnsi"/>
            <w:lang w:val="en-US" w:eastAsia="de-DE"/>
          </w:rPr>
          <w:t xml:space="preserve">tive consonants are the only class of sounds whose distribution can be theorized as depending on </w:t>
        </w:r>
      </w:ins>
      <w:ins w:id="73" w:author="Reviewer" w:date="2020-08-13T19:16:00Z">
        <w:r>
          <w:rPr>
            <w:rFonts w:eastAsia="Times New Roman" w:cstheme="minorHAnsi"/>
            <w:lang w:val="en-US" w:eastAsia="de-DE"/>
          </w:rPr>
          <w:t xml:space="preserve">altitude. Concretely, we explore whether uvular consonants </w:t>
        </w:r>
      </w:ins>
      <w:ins w:id="74" w:author="Reviewer" w:date="2020-08-13T19:17:00Z">
        <w:r>
          <w:rPr>
            <w:rFonts w:eastAsia="Times New Roman" w:cstheme="minorHAnsi"/>
            <w:lang w:val="en-US" w:eastAsia="de-DE"/>
          </w:rPr>
          <w:t>are distributed similarly in the languages of the world</w:t>
        </w:r>
      </w:ins>
      <w:ins w:id="75" w:author="Reviewer" w:date="2020-08-13T19:20:00Z">
        <w:r w:rsidR="00C35B79">
          <w:rPr>
            <w:rFonts w:eastAsia="Times New Roman" w:cstheme="minorHAnsi"/>
            <w:lang w:val="en-US" w:eastAsia="de-DE"/>
          </w:rPr>
          <w:t>, as impressionistic evidence suggests</w:t>
        </w:r>
      </w:ins>
      <w:ins w:id="76" w:author="Reviewer" w:date="2020-08-13T19:18:00Z">
        <w:r w:rsidR="00C35B79">
          <w:rPr>
            <w:rFonts w:eastAsia="Times New Roman" w:cstheme="minorHAnsi"/>
            <w:lang w:val="en-US" w:eastAsia="de-DE"/>
          </w:rPr>
          <w:t>; if so, this would constitute evidence that</w:t>
        </w:r>
      </w:ins>
      <w:ins w:id="77" w:author="Reviewer" w:date="2020-08-13T19:20:00Z">
        <w:r w:rsidR="00C35B79">
          <w:rPr>
            <w:rFonts w:eastAsia="Times New Roman" w:cstheme="minorHAnsi"/>
            <w:lang w:val="en-US" w:eastAsia="de-DE"/>
          </w:rPr>
          <w:t xml:space="preserve"> there is a broader </w:t>
        </w:r>
      </w:ins>
      <w:ins w:id="78" w:author="Reviewer" w:date="2020-08-13T19:22:00Z">
        <w:r w:rsidR="00C35B79">
          <w:rPr>
            <w:rFonts w:eastAsia="Times New Roman" w:cstheme="minorHAnsi"/>
            <w:lang w:val="en-US" w:eastAsia="de-DE"/>
          </w:rPr>
          <w:t>patterns in the distributions not only of</w:t>
        </w:r>
      </w:ins>
      <w:ins w:id="79" w:author="Reviewer" w:date="2020-08-13T19:21:00Z">
        <w:r w:rsidR="00C35B79">
          <w:rPr>
            <w:rFonts w:eastAsia="Times New Roman" w:cstheme="minorHAnsi"/>
            <w:lang w:val="en-US" w:eastAsia="de-DE"/>
          </w:rPr>
          <w:t xml:space="preserve"> ejectives</w:t>
        </w:r>
      </w:ins>
      <w:ins w:id="80" w:author="Reviewer" w:date="2020-08-13T19:23:00Z">
        <w:r w:rsidR="00C35B79">
          <w:rPr>
            <w:rFonts w:eastAsia="Times New Roman" w:cstheme="minorHAnsi"/>
            <w:lang w:val="en-US" w:eastAsia="de-DE"/>
          </w:rPr>
          <w:t>,</w:t>
        </w:r>
      </w:ins>
      <w:ins w:id="81" w:author="Reviewer" w:date="2020-08-13T19:21:00Z">
        <w:r w:rsidR="00C35B79">
          <w:rPr>
            <w:rFonts w:eastAsia="Times New Roman" w:cstheme="minorHAnsi"/>
            <w:lang w:val="en-US" w:eastAsia="de-DE"/>
          </w:rPr>
          <w:t xml:space="preserve"> but also other classes of rare and articulatorily costly sounds in the languages of the world</w:t>
        </w:r>
      </w:ins>
      <w:ins w:id="82" w:author="Reviewer" w:date="2020-08-13T19:19:00Z">
        <w:r w:rsidR="00C35B79">
          <w:rPr>
            <w:rFonts w:eastAsia="Times New Roman" w:cstheme="minorHAnsi"/>
            <w:lang w:val="en-US" w:eastAsia="de-DE"/>
          </w:rPr>
          <w:t xml:space="preserve">. </w:t>
        </w:r>
      </w:ins>
      <w:ins w:id="83" w:author="Reviewer" w:date="2020-08-13T19:16:00Z">
        <w:r>
          <w:rPr>
            <w:rFonts w:eastAsia="Times New Roman" w:cstheme="minorHAnsi"/>
            <w:lang w:val="en-US" w:eastAsia="de-DE"/>
          </w:rPr>
          <w:t xml:space="preserve"> </w:t>
        </w:r>
      </w:ins>
      <w:ins w:id="84" w:author="Reviewer" w:date="2020-08-13T19:24:00Z">
        <w:r w:rsidR="00C35B79">
          <w:rPr>
            <w:rFonts w:eastAsia="Times New Roman" w:cstheme="minorHAnsi"/>
            <w:lang w:val="en-US" w:eastAsia="de-DE"/>
          </w:rPr>
          <w:t>Everett (2013a) has suggested some possible ways in which ejectives may be adaptive in high-altitude environments that is based on the specific articulatory mechanism that are involve in producing them</w:t>
        </w:r>
      </w:ins>
      <w:ins w:id="85" w:author="Reviewer" w:date="2020-08-13T19:25:00Z">
        <w:r w:rsidR="00C35B79">
          <w:rPr>
            <w:rFonts w:eastAsia="Times New Roman" w:cstheme="minorHAnsi"/>
            <w:lang w:val="en-US" w:eastAsia="de-DE"/>
          </w:rPr>
          <w:t>. Since uvu</w:t>
        </w:r>
      </w:ins>
      <w:ins w:id="86" w:author="Reviewer" w:date="2020-08-13T19:26:00Z">
        <w:r w:rsidR="00C35B79">
          <w:rPr>
            <w:rFonts w:eastAsia="Times New Roman" w:cstheme="minorHAnsi"/>
            <w:lang w:val="en-US" w:eastAsia="de-DE"/>
          </w:rPr>
          <w:t xml:space="preserve">lars do not share these, </w:t>
        </w:r>
      </w:ins>
      <w:ins w:id="87" w:author="Reviewer" w:date="2020-08-13T19:17:00Z">
        <w:r>
          <w:rPr>
            <w:rFonts w:eastAsia="Times New Roman" w:cstheme="minorHAnsi"/>
            <w:lang w:val="en-US" w:eastAsia="de-DE"/>
          </w:rPr>
          <w:t>on the theoretical side</w:t>
        </w:r>
      </w:ins>
      <w:ins w:id="88" w:author="Reviewer" w:date="2020-08-13T19:26:00Z">
        <w:r w:rsidR="00C35B79">
          <w:rPr>
            <w:rFonts w:eastAsia="Times New Roman" w:cstheme="minorHAnsi"/>
            <w:lang w:val="en-US" w:eastAsia="de-DE"/>
          </w:rPr>
          <w:t>, we relatedly explore</w:t>
        </w:r>
      </w:ins>
      <w:ins w:id="89" w:author="Reviewer" w:date="2020-08-13T19:17:00Z">
        <w:r>
          <w:rPr>
            <w:rFonts w:eastAsia="Times New Roman" w:cstheme="minorHAnsi"/>
            <w:lang w:val="en-US" w:eastAsia="de-DE"/>
          </w:rPr>
          <w:t xml:space="preserve"> </w:t>
        </w:r>
      </w:ins>
      <w:ins w:id="90" w:author="Reviewer" w:date="2020-08-13T19:18:00Z">
        <w:r w:rsidR="00C35B79">
          <w:rPr>
            <w:rFonts w:eastAsia="Times New Roman" w:cstheme="minorHAnsi"/>
            <w:lang w:val="en-US" w:eastAsia="de-DE"/>
          </w:rPr>
          <w:t xml:space="preserve">whether </w:t>
        </w:r>
      </w:ins>
      <w:ins w:id="91" w:author="Reviewer" w:date="2020-08-13T19:19:00Z">
        <w:r w:rsidR="00C35B79">
          <w:rPr>
            <w:rFonts w:eastAsia="Times New Roman" w:cstheme="minorHAnsi"/>
            <w:lang w:val="en-US" w:eastAsia="de-DE"/>
          </w:rPr>
          <w:t xml:space="preserve">an alternative explanation that </w:t>
        </w:r>
      </w:ins>
      <w:ins w:id="92" w:author="Reviewer" w:date="2020-08-13T19:23:00Z">
        <w:r w:rsidR="00C35B79">
          <w:rPr>
            <w:rFonts w:eastAsia="Times New Roman" w:cstheme="minorHAnsi"/>
            <w:lang w:val="en-US" w:eastAsia="de-DE"/>
          </w:rPr>
          <w:t>is capable of accounting</w:t>
        </w:r>
      </w:ins>
      <w:ins w:id="93" w:author="Reviewer" w:date="2020-08-13T19:20:00Z">
        <w:r w:rsidR="00C35B79">
          <w:rPr>
            <w:rFonts w:eastAsia="Times New Roman" w:cstheme="minorHAnsi"/>
            <w:lang w:val="en-US" w:eastAsia="de-DE"/>
          </w:rPr>
          <w:t xml:space="preserve"> for the distribution of both classes of sounds </w:t>
        </w:r>
      </w:ins>
      <w:ins w:id="94" w:author="Reviewer" w:date="2020-08-13T19:26:00Z">
        <w:r w:rsidR="00C35B79">
          <w:rPr>
            <w:rFonts w:eastAsia="Times New Roman" w:cstheme="minorHAnsi"/>
            <w:lang w:val="en-US" w:eastAsia="de-DE"/>
          </w:rPr>
          <w:t>feasible that, rather than assuming a direct impact of the environment on speaker behavior, ra</w:t>
        </w:r>
      </w:ins>
      <w:ins w:id="95" w:author="Reviewer" w:date="2020-08-13T19:27:00Z">
        <w:r w:rsidR="00C35B79">
          <w:rPr>
            <w:rFonts w:eastAsia="Times New Roman" w:cstheme="minorHAnsi"/>
            <w:lang w:val="en-US" w:eastAsia="de-DE"/>
          </w:rPr>
          <w:t xml:space="preserve">ther posits an influence of the environment on social and economic behavior of people in high-altitude environments that then, indirectly, shapes </w:t>
        </w:r>
      </w:ins>
      <w:ins w:id="96" w:author="Reviewer" w:date="2020-08-13T19:28:00Z">
        <w:r w:rsidR="00C35B79">
          <w:rPr>
            <w:rFonts w:eastAsia="Times New Roman" w:cstheme="minorHAnsi"/>
            <w:lang w:val="en-US" w:eastAsia="de-DE"/>
          </w:rPr>
          <w:t>linguistic distributions.</w:t>
        </w:r>
      </w:ins>
    </w:p>
    <w:p w14:paraId="4C352F34" w14:textId="77777777" w:rsidR="00BC3CB4" w:rsidRDefault="00BC3CB4" w:rsidP="00B8516E">
      <w:pPr>
        <w:spacing w:after="0" w:line="240" w:lineRule="auto"/>
        <w:rPr>
          <w:ins w:id="97" w:author="Reviewer" w:date="2020-08-13T19:58:00Z"/>
          <w:rFonts w:eastAsia="Times New Roman" w:cstheme="minorHAnsi"/>
          <w:lang w:val="en-US" w:eastAsia="de-DE"/>
        </w:rPr>
      </w:pPr>
    </w:p>
    <w:p w14:paraId="1410062B" w14:textId="12BBA7F7" w:rsidR="00497A54" w:rsidRDefault="00C35B79" w:rsidP="00B8516E">
      <w:pPr>
        <w:spacing w:after="0" w:line="240" w:lineRule="auto"/>
        <w:rPr>
          <w:rFonts w:eastAsia="Times New Roman" w:cstheme="minorHAnsi"/>
          <w:lang w:val="en-US" w:eastAsia="de-DE"/>
        </w:rPr>
      </w:pPr>
      <w:ins w:id="98" w:author="Reviewer" w:date="2020-08-13T19:28:00Z">
        <w:r>
          <w:rPr>
            <w:rFonts w:eastAsia="Times New Roman" w:cstheme="minorHAnsi"/>
            <w:lang w:val="en-US" w:eastAsia="de-DE"/>
          </w:rPr>
          <w:t>In the following section, we review in more detail the</w:t>
        </w:r>
      </w:ins>
      <w:ins w:id="99" w:author="Reviewer" w:date="2020-08-13T19:29:00Z">
        <w:r w:rsidR="000B2D5D">
          <w:rPr>
            <w:rFonts w:eastAsia="Times New Roman" w:cstheme="minorHAnsi"/>
            <w:lang w:val="en-US" w:eastAsia="de-DE"/>
          </w:rPr>
          <w:t xml:space="preserve"> literature with which our contribution engages in dialogue and from which the goals of </w:t>
        </w:r>
      </w:ins>
      <w:ins w:id="100" w:author="Reviewer" w:date="2020-08-13T19:30:00Z">
        <w:r w:rsidR="000B2D5D">
          <w:rPr>
            <w:rFonts w:eastAsia="Times New Roman" w:cstheme="minorHAnsi"/>
            <w:lang w:val="en-US" w:eastAsia="de-DE"/>
          </w:rPr>
          <w:t xml:space="preserve">our analyses emerge. </w:t>
        </w:r>
      </w:ins>
      <w:ins w:id="101" w:author="Reviewer" w:date="2020-08-13T19:58:00Z">
        <w:r w:rsidR="00BC3CB4">
          <w:rPr>
            <w:rFonts w:eastAsia="Times New Roman" w:cstheme="minorHAnsi"/>
            <w:lang w:val="en-US" w:eastAsia="de-DE"/>
          </w:rPr>
          <w:t>Then, i</w:t>
        </w:r>
      </w:ins>
      <w:ins w:id="102" w:author="Reviewer" w:date="2020-08-13T19:59:00Z">
        <w:r w:rsidR="00BC3CB4">
          <w:rPr>
            <w:rFonts w:eastAsia="Times New Roman" w:cstheme="minorHAnsi"/>
            <w:lang w:val="en-US" w:eastAsia="de-DE"/>
          </w:rPr>
          <w:t xml:space="preserve">n section three, we discuss the properties of the data on which we base our analyses, the results of which are presented in section four. </w:t>
        </w:r>
      </w:ins>
      <w:ins w:id="103" w:author="Reviewer" w:date="2020-08-13T20:03:00Z">
        <w:r w:rsidR="00265B9F">
          <w:rPr>
            <w:rFonts w:eastAsia="Times New Roman" w:cstheme="minorHAnsi"/>
            <w:lang w:val="en-US" w:eastAsia="de-DE"/>
          </w:rPr>
          <w:t>On the basis of a large database of phonological inventories, w</w:t>
        </w:r>
      </w:ins>
      <w:ins w:id="104" w:author="Reviewer" w:date="2020-08-13T20:02:00Z">
        <w:r w:rsidR="00BC3CB4">
          <w:rPr>
            <w:rFonts w:eastAsia="Times New Roman" w:cstheme="minorHAnsi"/>
            <w:lang w:val="en-US" w:eastAsia="de-DE"/>
          </w:rPr>
          <w:t xml:space="preserve">e find that the </w:t>
        </w:r>
        <w:r w:rsidR="00265B9F">
          <w:rPr>
            <w:rFonts w:eastAsia="Times New Roman" w:cstheme="minorHAnsi"/>
            <w:lang w:val="en-US" w:eastAsia="de-DE"/>
          </w:rPr>
          <w:t xml:space="preserve">evidence for </w:t>
        </w:r>
      </w:ins>
      <w:ins w:id="105" w:author="Reviewer" w:date="2020-08-13T20:03:00Z">
        <w:r w:rsidR="00265B9F">
          <w:rPr>
            <w:rFonts w:eastAsia="Times New Roman" w:cstheme="minorHAnsi"/>
            <w:lang w:val="en-US" w:eastAsia="de-DE"/>
          </w:rPr>
          <w:t>altitude as a predicting factor</w:t>
        </w:r>
      </w:ins>
      <w:ins w:id="106" w:author="Reviewer" w:date="2020-08-13T20:02:00Z">
        <w:r w:rsidR="00265B9F">
          <w:rPr>
            <w:rFonts w:eastAsia="Times New Roman" w:cstheme="minorHAnsi"/>
            <w:lang w:val="en-US" w:eastAsia="de-DE"/>
          </w:rPr>
          <w:t xml:space="preserve"> is </w:t>
        </w:r>
      </w:ins>
      <w:ins w:id="107" w:author="Reviewer" w:date="2020-08-13T20:04:00Z">
        <w:r w:rsidR="00265B9F">
          <w:rPr>
            <w:rFonts w:eastAsia="Times New Roman" w:cstheme="minorHAnsi"/>
            <w:lang w:val="en-US" w:eastAsia="de-DE"/>
          </w:rPr>
          <w:t xml:space="preserve">generally weak for both classes of sound, but </w:t>
        </w:r>
      </w:ins>
      <w:ins w:id="108" w:author="Reviewer" w:date="2020-08-13T20:02:00Z">
        <w:r w:rsidR="00265B9F">
          <w:rPr>
            <w:rFonts w:eastAsia="Times New Roman" w:cstheme="minorHAnsi"/>
            <w:lang w:val="en-US" w:eastAsia="de-DE"/>
          </w:rPr>
          <w:t>slightly better for ejectives than for uvulars</w:t>
        </w:r>
      </w:ins>
      <w:ins w:id="109" w:author="Reviewer" w:date="2020-08-13T20:04:00Z">
        <w:r w:rsidR="00265B9F">
          <w:rPr>
            <w:rFonts w:eastAsia="Times New Roman" w:cstheme="minorHAnsi"/>
            <w:lang w:val="en-US" w:eastAsia="de-DE"/>
          </w:rPr>
          <w:t>. However, a combination of a phylogenetic analysis of the development of both classes of sounds and a co</w:t>
        </w:r>
      </w:ins>
      <w:ins w:id="110" w:author="Reviewer" w:date="2020-08-13T20:05:00Z">
        <w:r w:rsidR="00265B9F">
          <w:rPr>
            <w:rFonts w:eastAsia="Times New Roman" w:cstheme="minorHAnsi"/>
            <w:lang w:val="en-US" w:eastAsia="de-DE"/>
          </w:rPr>
          <w:t>ncomitant</w:t>
        </w:r>
      </w:ins>
      <w:ins w:id="111" w:author="Reviewer" w:date="2020-08-13T20:02:00Z">
        <w:r w:rsidR="00265B9F">
          <w:rPr>
            <w:rFonts w:eastAsia="Times New Roman" w:cstheme="minorHAnsi"/>
            <w:lang w:val="en-US" w:eastAsia="de-DE"/>
          </w:rPr>
          <w:t xml:space="preserve"> in-depth survey</w:t>
        </w:r>
      </w:ins>
      <w:ins w:id="112" w:author="Reviewer" w:date="2020-08-13T20:03:00Z">
        <w:r w:rsidR="00265B9F">
          <w:rPr>
            <w:rFonts w:eastAsia="Times New Roman" w:cstheme="minorHAnsi"/>
            <w:lang w:val="en-US" w:eastAsia="de-DE"/>
          </w:rPr>
          <w:t xml:space="preserve"> of </w:t>
        </w:r>
      </w:ins>
      <w:ins w:id="113" w:author="Reviewer" w:date="2020-08-13T20:05:00Z">
        <w:r w:rsidR="00265B9F">
          <w:rPr>
            <w:rFonts w:eastAsia="Times New Roman" w:cstheme="minorHAnsi"/>
            <w:lang w:val="en-US" w:eastAsia="de-DE"/>
          </w:rPr>
          <w:t>the dedicated literature in historical linguistics suggests that for both</w:t>
        </w:r>
      </w:ins>
      <w:ins w:id="114" w:author="Reviewer" w:date="2020-08-13T20:06:00Z">
        <w:r w:rsidR="00265B9F">
          <w:rPr>
            <w:rFonts w:eastAsia="Times New Roman" w:cstheme="minorHAnsi"/>
            <w:lang w:val="en-US" w:eastAsia="de-DE"/>
          </w:rPr>
          <w:t xml:space="preserve"> classes of sounds</w:t>
        </w:r>
      </w:ins>
      <w:ins w:id="115" w:author="Reviewer" w:date="2020-08-13T20:05:00Z">
        <w:r w:rsidR="00265B9F">
          <w:rPr>
            <w:rFonts w:eastAsia="Times New Roman" w:cstheme="minorHAnsi"/>
            <w:lang w:val="en-US" w:eastAsia="de-DE"/>
          </w:rPr>
          <w:t xml:space="preserve">, </w:t>
        </w:r>
      </w:ins>
      <w:ins w:id="116" w:author="Reviewer" w:date="2020-08-13T20:06:00Z">
        <w:r w:rsidR="00265B9F">
          <w:rPr>
            <w:rFonts w:eastAsia="Times New Roman" w:cstheme="minorHAnsi"/>
            <w:lang w:val="en-US" w:eastAsia="de-DE"/>
          </w:rPr>
          <w:t xml:space="preserve">contrary to both alternative hypotheses, </w:t>
        </w:r>
      </w:ins>
      <w:ins w:id="117" w:author="Reviewer" w:date="2020-08-13T20:05:00Z">
        <w:r w:rsidR="00265B9F">
          <w:rPr>
            <w:rFonts w:eastAsia="Times New Roman" w:cstheme="minorHAnsi"/>
            <w:lang w:val="en-US" w:eastAsia="de-DE"/>
          </w:rPr>
          <w:t xml:space="preserve">language contact is usually a major factor </w:t>
        </w:r>
      </w:ins>
      <w:ins w:id="118" w:author="Reviewer" w:date="2020-08-13T20:06:00Z">
        <w:r w:rsidR="00265B9F">
          <w:rPr>
            <w:rFonts w:eastAsia="Times New Roman" w:cstheme="minorHAnsi"/>
            <w:lang w:val="en-US" w:eastAsia="de-DE"/>
          </w:rPr>
          <w:t>in generating the observed distributions of both classes of sounds. We discuss this finding and to what extent it ca</w:t>
        </w:r>
      </w:ins>
      <w:ins w:id="119" w:author="Reviewer" w:date="2020-08-13T20:07:00Z">
        <w:r w:rsidR="00265B9F">
          <w:rPr>
            <w:rFonts w:eastAsia="Times New Roman" w:cstheme="minorHAnsi"/>
            <w:lang w:val="en-US" w:eastAsia="de-DE"/>
          </w:rPr>
          <w:t>n be reconciled with either of them in our final reflections in section 5.</w:t>
        </w:r>
      </w:ins>
    </w:p>
    <w:p w14:paraId="27723266" w14:textId="67CC594B" w:rsidR="007234CB" w:rsidRDefault="007234CB" w:rsidP="007234CB">
      <w:pPr>
        <w:pStyle w:val="berschrift1"/>
        <w:rPr>
          <w:rFonts w:eastAsia="Times New Roman"/>
          <w:lang w:val="en-US" w:eastAsia="de-DE"/>
        </w:rPr>
      </w:pPr>
      <w:r>
        <w:rPr>
          <w:rFonts w:eastAsia="Times New Roman"/>
          <w:lang w:val="en-US" w:eastAsia="de-DE"/>
        </w:rPr>
        <w:t xml:space="preserve">2. Altitude and the </w:t>
      </w:r>
      <w:r w:rsidR="00C5005D">
        <w:rPr>
          <w:rFonts w:eastAsia="Times New Roman"/>
          <w:lang w:val="en-US" w:eastAsia="de-DE"/>
        </w:rPr>
        <w:t>distributio</w:t>
      </w:r>
      <w:r w:rsidR="009161BA">
        <w:rPr>
          <w:rFonts w:eastAsia="Times New Roman"/>
          <w:lang w:val="en-US" w:eastAsia="de-DE"/>
        </w:rPr>
        <w:t>n</w:t>
      </w:r>
      <w:r w:rsidR="00C5005D">
        <w:rPr>
          <w:rFonts w:eastAsia="Times New Roman"/>
          <w:lang w:val="en-US" w:eastAsia="de-DE"/>
        </w:rPr>
        <w:t>al</w:t>
      </w:r>
      <w:r>
        <w:rPr>
          <w:rFonts w:eastAsia="Times New Roman"/>
          <w:lang w:val="en-US" w:eastAsia="de-DE"/>
        </w:rPr>
        <w:t xml:space="preserve"> typology of language structure: ejectives and beyond</w:t>
      </w:r>
    </w:p>
    <w:p w14:paraId="3D2C863E" w14:textId="799FACA2" w:rsidR="00837226" w:rsidRDefault="00837226" w:rsidP="00B8516E">
      <w:pPr>
        <w:spacing w:after="0" w:line="240" w:lineRule="auto"/>
        <w:rPr>
          <w:rFonts w:eastAsia="Times New Roman" w:cstheme="minorHAnsi"/>
          <w:lang w:val="en-US" w:eastAsia="de-DE"/>
        </w:rPr>
      </w:pPr>
    </w:p>
    <w:p w14:paraId="7DAEB5F0" w14:textId="3E25C6E6" w:rsidR="00837226" w:rsidRDefault="00837226" w:rsidP="00B8516E">
      <w:pPr>
        <w:spacing w:after="0" w:line="240" w:lineRule="auto"/>
        <w:rPr>
          <w:rFonts w:eastAsia="Times New Roman" w:cstheme="minorHAnsi"/>
          <w:lang w:val="en-US" w:eastAsia="de-DE"/>
        </w:rPr>
      </w:pPr>
      <w:r>
        <w:rPr>
          <w:rFonts w:eastAsia="Times New Roman" w:cstheme="minorHAnsi"/>
          <w:lang w:val="en-US" w:eastAsia="de-DE"/>
        </w:rPr>
        <w:t xml:space="preserve">One prominent claim in the </w:t>
      </w:r>
      <w:r w:rsidR="000F1C49">
        <w:rPr>
          <w:rFonts w:eastAsia="Times New Roman" w:cstheme="minorHAnsi"/>
          <w:lang w:val="en-US" w:eastAsia="de-DE"/>
        </w:rPr>
        <w:t xml:space="preserve">double </w:t>
      </w:r>
      <w:r>
        <w:rPr>
          <w:rFonts w:eastAsia="Times New Roman" w:cstheme="minorHAnsi"/>
          <w:lang w:val="en-US" w:eastAsia="de-DE"/>
        </w:rPr>
        <w:t xml:space="preserve">context of </w:t>
      </w:r>
      <w:r w:rsidR="00AB5476">
        <w:rPr>
          <w:rFonts w:eastAsia="Times New Roman" w:cstheme="minorHAnsi"/>
          <w:lang w:val="en-US" w:eastAsia="de-DE"/>
        </w:rPr>
        <w:t>the</w:t>
      </w:r>
      <w:r>
        <w:rPr>
          <w:rFonts w:eastAsia="Times New Roman" w:cstheme="minorHAnsi"/>
          <w:lang w:val="en-US" w:eastAsia="de-DE"/>
        </w:rPr>
        <w:t xml:space="preserve"> renewed interest in </w:t>
      </w:r>
      <w:r w:rsidR="000F1C49">
        <w:rPr>
          <w:rFonts w:eastAsia="Times New Roman" w:cstheme="minorHAnsi"/>
          <w:lang w:val="en-US" w:eastAsia="de-DE"/>
        </w:rPr>
        <w:t>extralinguistic determinants on language</w:t>
      </w:r>
      <w:r w:rsidR="00AB5476">
        <w:rPr>
          <w:rFonts w:eastAsia="Times New Roman" w:cstheme="minorHAnsi"/>
          <w:lang w:val="en-US" w:eastAsia="de-DE"/>
        </w:rPr>
        <w:t>s</w:t>
      </w:r>
      <w:r w:rsidR="000F1C49">
        <w:rPr>
          <w:rFonts w:eastAsia="Times New Roman" w:cstheme="minorHAnsi"/>
          <w:lang w:val="en-US" w:eastAsia="de-DE"/>
        </w:rPr>
        <w:t xml:space="preserve"> as </w:t>
      </w:r>
      <w:r w:rsidR="009161BA">
        <w:rPr>
          <w:rFonts w:eastAsia="Times New Roman" w:cstheme="minorHAnsi"/>
          <w:lang w:val="en-US" w:eastAsia="de-DE"/>
        </w:rPr>
        <w:t>adaptive</w:t>
      </w:r>
      <w:r w:rsidR="000F1C49">
        <w:rPr>
          <w:rFonts w:eastAsia="Times New Roman" w:cstheme="minorHAnsi"/>
          <w:lang w:val="en-US" w:eastAsia="de-DE"/>
        </w:rPr>
        <w:t xml:space="preserve"> system</w:t>
      </w:r>
      <w:r w:rsidR="00AB5476">
        <w:rPr>
          <w:rFonts w:eastAsia="Times New Roman" w:cstheme="minorHAnsi"/>
          <w:lang w:val="en-US" w:eastAsia="de-DE"/>
        </w:rPr>
        <w:t xml:space="preserve">s </w:t>
      </w:r>
      <w:r w:rsidR="00AB5476" w:rsidRPr="00AB5476">
        <w:rPr>
          <w:rStyle w:val="st"/>
          <w:lang w:val="en-US"/>
        </w:rPr>
        <w:t>–</w:t>
      </w:r>
      <w:ins w:id="120" w:author="Microsoft Office User" w:date="2020-08-13T12:17:00Z">
        <w:r w:rsidR="00E14F24">
          <w:rPr>
            <w:rStyle w:val="st"/>
            <w:lang w:val="en-US"/>
          </w:rPr>
          <w:t xml:space="preserve"> </w:t>
        </w:r>
      </w:ins>
      <w:commentRangeStart w:id="121"/>
      <w:commentRangeStart w:id="122"/>
      <w:r w:rsidR="000F1C49">
        <w:rPr>
          <w:rFonts w:eastAsia="Times New Roman" w:cstheme="minorHAnsi"/>
          <w:lang w:val="en-US" w:eastAsia="de-DE"/>
        </w:rPr>
        <w:t xml:space="preserve">especially </w:t>
      </w:r>
      <w:r>
        <w:rPr>
          <w:rFonts w:eastAsia="Times New Roman" w:cstheme="minorHAnsi"/>
          <w:lang w:val="en-US" w:eastAsia="de-DE"/>
        </w:rPr>
        <w:t>environmental influences on linguistic structure beyond the lexicon</w:t>
      </w:r>
      <w:commentRangeEnd w:id="121"/>
      <w:r w:rsidR="008B75AA">
        <w:rPr>
          <w:rStyle w:val="Kommentarzeichen"/>
        </w:rPr>
        <w:commentReference w:id="121"/>
      </w:r>
      <w:commentRangeEnd w:id="122"/>
      <w:r w:rsidR="00BC3CB4">
        <w:rPr>
          <w:rStyle w:val="Kommentarzeichen"/>
        </w:rPr>
        <w:commentReference w:id="122"/>
      </w:r>
      <w:ins w:id="123" w:author="Microsoft Office User" w:date="2020-08-13T12:17:00Z">
        <w:r w:rsidR="00E14F24">
          <w:rPr>
            <w:rFonts w:eastAsia="Times New Roman" w:cstheme="minorHAnsi"/>
            <w:lang w:val="en-US" w:eastAsia="de-DE"/>
          </w:rPr>
          <w:t xml:space="preserve"> </w:t>
        </w:r>
      </w:ins>
      <w:r w:rsidR="00AB5476" w:rsidRPr="00AB5476">
        <w:rPr>
          <w:rStyle w:val="st"/>
          <w:lang w:val="en-US"/>
        </w:rPr>
        <w:t>–</w:t>
      </w:r>
      <w:r>
        <w:rPr>
          <w:rFonts w:eastAsia="Times New Roman" w:cstheme="minorHAnsi"/>
          <w:lang w:val="en-US" w:eastAsia="de-DE"/>
        </w:rPr>
        <w:t xml:space="preserve"> </w:t>
      </w:r>
      <w:r w:rsidR="00411BCB">
        <w:rPr>
          <w:rFonts w:eastAsia="Times New Roman" w:cstheme="minorHAnsi"/>
          <w:lang w:val="en-US" w:eastAsia="de-DE"/>
        </w:rPr>
        <w:t xml:space="preserve">and the reorientation of linguistic typology </w:t>
      </w:r>
      <w:r>
        <w:rPr>
          <w:rFonts w:eastAsia="Times New Roman" w:cstheme="minorHAnsi"/>
          <w:lang w:val="en-US" w:eastAsia="de-DE"/>
        </w:rPr>
        <w:t>has been made by Everett (2013</w:t>
      </w:r>
      <w:r w:rsidR="005C24B2">
        <w:rPr>
          <w:rFonts w:eastAsia="Times New Roman" w:cstheme="minorHAnsi"/>
          <w:lang w:val="en-US" w:eastAsia="de-DE"/>
        </w:rPr>
        <w:t>a</w:t>
      </w:r>
      <w:r>
        <w:rPr>
          <w:rFonts w:eastAsia="Times New Roman" w:cstheme="minorHAnsi"/>
          <w:lang w:val="en-US" w:eastAsia="de-DE"/>
        </w:rPr>
        <w:t>).</w:t>
      </w:r>
      <w:r w:rsidR="008E1146">
        <w:rPr>
          <w:rFonts w:eastAsia="Times New Roman" w:cstheme="minorHAnsi"/>
          <w:lang w:val="en-US" w:eastAsia="de-DE"/>
        </w:rPr>
        <w:t xml:space="preserve"> This study </w:t>
      </w:r>
      <w:r w:rsidR="007234CB">
        <w:rPr>
          <w:rFonts w:eastAsia="Times New Roman" w:cstheme="minorHAnsi"/>
          <w:lang w:val="en-US" w:eastAsia="de-DE"/>
        </w:rPr>
        <w:t>has raised considerable interest</w:t>
      </w:r>
      <w:r w:rsidR="000F1C49">
        <w:rPr>
          <w:rFonts w:eastAsia="Times New Roman" w:cstheme="minorHAnsi"/>
          <w:lang w:val="en-US" w:eastAsia="de-DE"/>
        </w:rPr>
        <w:t>, but also</w:t>
      </w:r>
      <w:r w:rsidR="007234CB">
        <w:rPr>
          <w:rFonts w:eastAsia="Times New Roman" w:cstheme="minorHAnsi"/>
          <w:lang w:val="en-US" w:eastAsia="de-DE"/>
        </w:rPr>
        <w:t xml:space="preserve"> controversy</w:t>
      </w:r>
      <w:r w:rsidR="008E1146">
        <w:rPr>
          <w:rFonts w:eastAsia="Times New Roman" w:cstheme="minorHAnsi"/>
          <w:lang w:val="en-US" w:eastAsia="de-DE"/>
        </w:rPr>
        <w:t>,</w:t>
      </w:r>
      <w:r w:rsidR="007234CB">
        <w:rPr>
          <w:rFonts w:eastAsia="Times New Roman" w:cstheme="minorHAnsi"/>
          <w:lang w:val="en-US" w:eastAsia="de-DE"/>
        </w:rPr>
        <w:t xml:space="preserve"> especially because it makes the strong </w:t>
      </w:r>
      <w:r w:rsidR="00CE6A91">
        <w:rPr>
          <w:rFonts w:eastAsia="Times New Roman" w:cstheme="minorHAnsi"/>
          <w:lang w:val="en-US" w:eastAsia="de-DE"/>
        </w:rPr>
        <w:t xml:space="preserve">and explicit </w:t>
      </w:r>
      <w:r w:rsidR="007234CB">
        <w:rPr>
          <w:rFonts w:eastAsia="Times New Roman" w:cstheme="minorHAnsi"/>
          <w:lang w:val="en-US" w:eastAsia="de-DE"/>
        </w:rPr>
        <w:t xml:space="preserve">claim that there is a </w:t>
      </w:r>
      <w:r w:rsidR="007234CB" w:rsidRPr="008E1146">
        <w:rPr>
          <w:rFonts w:eastAsia="Times New Roman" w:cstheme="minorHAnsi"/>
          <w:i/>
          <w:iCs/>
          <w:lang w:val="en-US" w:eastAsia="de-DE"/>
        </w:rPr>
        <w:t>direct</w:t>
      </w:r>
      <w:r w:rsidR="00C5005D" w:rsidRPr="00C5005D">
        <w:rPr>
          <w:rFonts w:eastAsia="Times New Roman" w:cstheme="minorHAnsi"/>
          <w:lang w:val="en-US" w:eastAsia="de-DE"/>
        </w:rPr>
        <w:t xml:space="preserve"> </w:t>
      </w:r>
      <w:r w:rsidR="00C5005D">
        <w:rPr>
          <w:rFonts w:eastAsia="Times New Roman" w:cstheme="minorHAnsi"/>
          <w:lang w:val="en-US" w:eastAsia="de-DE"/>
        </w:rPr>
        <w:t>influence of the environment on language structure</w:t>
      </w:r>
      <w:r w:rsidR="007234CB">
        <w:rPr>
          <w:rFonts w:eastAsia="Times New Roman" w:cstheme="minorHAnsi"/>
          <w:lang w:val="en-US" w:eastAsia="de-DE"/>
        </w:rPr>
        <w:t xml:space="preserve"> </w:t>
      </w:r>
      <w:r w:rsidR="00C5005D">
        <w:rPr>
          <w:rFonts w:eastAsia="Times New Roman" w:cstheme="minorHAnsi"/>
          <w:lang w:val="en-US" w:eastAsia="de-DE"/>
        </w:rPr>
        <w:t>which is, as the author argues,</w:t>
      </w:r>
      <w:r w:rsidR="007234CB">
        <w:rPr>
          <w:rFonts w:eastAsia="Times New Roman" w:cstheme="minorHAnsi"/>
          <w:lang w:val="en-US" w:eastAsia="de-DE"/>
        </w:rPr>
        <w:t xml:space="preserve"> not culturally mediated as is usually assumed in frameworks such as that of </w:t>
      </w:r>
      <w:del w:id="124" w:author="Microsoft Office User" w:date="2020-08-13T12:17:00Z">
        <w:r w:rsidR="003F23B1" w:rsidDel="008B75AA">
          <w:rPr>
            <w:rFonts w:eastAsia="Times New Roman" w:cstheme="minorHAnsi"/>
            <w:lang w:val="en-US" w:eastAsia="de-DE"/>
          </w:rPr>
          <w:delText xml:space="preserve">e.g. </w:delText>
        </w:r>
      </w:del>
      <w:r w:rsidR="007234CB">
        <w:rPr>
          <w:rFonts w:eastAsia="Times New Roman" w:cstheme="minorHAnsi"/>
          <w:lang w:val="en-US" w:eastAsia="de-DE"/>
        </w:rPr>
        <w:t xml:space="preserve">Regier et al. </w:t>
      </w:r>
      <w:r w:rsidR="003F23B1">
        <w:rPr>
          <w:rFonts w:eastAsia="Times New Roman" w:cstheme="minorHAnsi"/>
          <w:lang w:val="en-US" w:eastAsia="de-DE"/>
        </w:rPr>
        <w:t>(</w:t>
      </w:r>
      <w:r w:rsidR="007234CB">
        <w:rPr>
          <w:rFonts w:eastAsia="Times New Roman" w:cstheme="minorHAnsi"/>
          <w:lang w:val="en-US" w:eastAsia="de-DE"/>
        </w:rPr>
        <w:t>2016</w:t>
      </w:r>
      <w:r w:rsidR="003F23B1">
        <w:rPr>
          <w:rFonts w:eastAsia="Times New Roman" w:cstheme="minorHAnsi"/>
          <w:lang w:val="en-US" w:eastAsia="de-DE"/>
        </w:rPr>
        <w:t>)</w:t>
      </w:r>
      <w:r w:rsidR="007234CB">
        <w:rPr>
          <w:rFonts w:eastAsia="Times New Roman" w:cstheme="minorHAnsi"/>
          <w:lang w:val="en-US" w:eastAsia="de-DE"/>
        </w:rPr>
        <w:t xml:space="preserve"> or Palmer et al. </w:t>
      </w:r>
      <w:r w:rsidR="003F23B1">
        <w:rPr>
          <w:rFonts w:eastAsia="Times New Roman" w:cstheme="minorHAnsi"/>
          <w:lang w:val="en-US" w:eastAsia="de-DE"/>
        </w:rPr>
        <w:t>(</w:t>
      </w:r>
      <w:r w:rsidR="007234CB">
        <w:rPr>
          <w:rFonts w:eastAsia="Times New Roman" w:cstheme="minorHAnsi"/>
          <w:lang w:val="en-US" w:eastAsia="de-DE"/>
        </w:rPr>
        <w:t>2017)</w:t>
      </w:r>
      <w:r w:rsidR="00CE6A91">
        <w:rPr>
          <w:rFonts w:eastAsia="Times New Roman" w:cstheme="minorHAnsi"/>
          <w:lang w:val="en-US" w:eastAsia="de-DE"/>
        </w:rPr>
        <w:t>.</w:t>
      </w:r>
    </w:p>
    <w:p w14:paraId="65F7A0F4" w14:textId="77777777" w:rsidR="00837226" w:rsidRDefault="00837226" w:rsidP="00B8516E">
      <w:pPr>
        <w:spacing w:after="0" w:line="240" w:lineRule="auto"/>
        <w:rPr>
          <w:rFonts w:eastAsia="Times New Roman" w:cstheme="minorHAnsi"/>
          <w:lang w:val="en-US" w:eastAsia="de-DE"/>
        </w:rPr>
      </w:pPr>
    </w:p>
    <w:p w14:paraId="1CB6CA71" w14:textId="6F097112" w:rsidR="003F23B1" w:rsidRDefault="000F1C49" w:rsidP="00C404F7">
      <w:pPr>
        <w:spacing w:after="0" w:line="240" w:lineRule="auto"/>
        <w:rPr>
          <w:rFonts w:eastAsia="Times New Roman" w:cstheme="minorHAnsi"/>
          <w:lang w:val="en-US" w:eastAsia="de-DE"/>
        </w:rPr>
      </w:pPr>
      <w:r>
        <w:rPr>
          <w:rFonts w:eastAsia="Times New Roman" w:cstheme="minorHAnsi"/>
          <w:lang w:val="en-US" w:eastAsia="de-DE"/>
        </w:rPr>
        <w:t>The case pertains to ejective</w:t>
      </w:r>
      <w:r w:rsidR="00C404F7">
        <w:rPr>
          <w:rFonts w:eastAsia="Times New Roman" w:cstheme="minorHAnsi"/>
          <w:lang w:val="en-US" w:eastAsia="de-DE"/>
        </w:rPr>
        <w:t xml:space="preserve"> consonants.</w:t>
      </w:r>
      <w:r w:rsidR="00C6047B">
        <w:rPr>
          <w:rFonts w:eastAsia="Times New Roman" w:cstheme="minorHAnsi"/>
          <w:lang w:val="en-US" w:eastAsia="de-DE"/>
        </w:rPr>
        <w:t xml:space="preserve"> Relatively rare in the phonological systems of the languages of the world, ejective consonants are </w:t>
      </w:r>
      <w:r w:rsidR="00411BCB">
        <w:rPr>
          <w:rFonts w:eastAsia="Times New Roman" w:cstheme="minorHAnsi"/>
          <w:lang w:val="en-US" w:eastAsia="de-DE"/>
        </w:rPr>
        <w:t>unlike</w:t>
      </w:r>
      <w:r w:rsidR="00C6047B">
        <w:rPr>
          <w:rFonts w:eastAsia="Times New Roman" w:cstheme="minorHAnsi"/>
          <w:lang w:val="en-US" w:eastAsia="de-DE"/>
        </w:rPr>
        <w:t xml:space="preserve"> the majority of consonants</w:t>
      </w:r>
      <w:ins w:id="125" w:author="Microsoft Office User" w:date="2020-08-13T12:41:00Z">
        <w:r w:rsidR="00760E98">
          <w:rPr>
            <w:rFonts w:eastAsia="Times New Roman" w:cstheme="minorHAnsi"/>
            <w:lang w:val="en-US" w:eastAsia="de-DE"/>
          </w:rPr>
          <w:t xml:space="preserve"> because they are</w:t>
        </w:r>
      </w:ins>
      <w:del w:id="126" w:author="Microsoft Office User" w:date="2020-08-13T12:41:00Z">
        <w:r w:rsidR="00C6047B" w:rsidDel="00760E98">
          <w:rPr>
            <w:rFonts w:eastAsia="Times New Roman" w:cstheme="minorHAnsi"/>
            <w:lang w:val="en-US" w:eastAsia="de-DE"/>
          </w:rPr>
          <w:delText>,</w:delText>
        </w:r>
      </w:del>
      <w:r w:rsidR="00C6047B">
        <w:rPr>
          <w:rFonts w:eastAsia="Times New Roman" w:cstheme="minorHAnsi"/>
          <w:lang w:val="en-US" w:eastAsia="de-DE"/>
        </w:rPr>
        <w:t xml:space="preserve"> </w:t>
      </w:r>
      <w:r w:rsidR="008E1146">
        <w:rPr>
          <w:rFonts w:eastAsia="Times New Roman" w:cstheme="minorHAnsi"/>
          <w:lang w:val="en-US" w:eastAsia="de-DE"/>
        </w:rPr>
        <w:t xml:space="preserve">produced using </w:t>
      </w:r>
      <w:r w:rsidR="00411BCB">
        <w:rPr>
          <w:rFonts w:eastAsia="Times New Roman" w:cstheme="minorHAnsi"/>
          <w:lang w:val="en-US" w:eastAsia="de-DE"/>
        </w:rPr>
        <w:t xml:space="preserve">a </w:t>
      </w:r>
      <w:r w:rsidR="00C6047B">
        <w:rPr>
          <w:rFonts w:eastAsia="Times New Roman" w:cstheme="minorHAnsi"/>
          <w:lang w:val="en-US" w:eastAsia="de-DE"/>
        </w:rPr>
        <w:t>non-pulmonic air</w:t>
      </w:r>
      <w:r w:rsidR="00411BCB">
        <w:rPr>
          <w:rFonts w:eastAsia="Times New Roman" w:cstheme="minorHAnsi"/>
          <w:lang w:val="en-US" w:eastAsia="de-DE"/>
        </w:rPr>
        <w:t>flow mechanism</w:t>
      </w:r>
      <w:r w:rsidR="00C6047B">
        <w:rPr>
          <w:rFonts w:eastAsia="Times New Roman" w:cstheme="minorHAnsi"/>
          <w:lang w:val="en-US" w:eastAsia="de-DE"/>
        </w:rPr>
        <w:t xml:space="preserve">. </w:t>
      </w:r>
      <w:del w:id="127" w:author="Microsoft Office User" w:date="2020-08-13T12:42:00Z">
        <w:r w:rsidR="00C6047B" w:rsidDel="00760E98">
          <w:rPr>
            <w:rFonts w:eastAsia="Times New Roman" w:cstheme="minorHAnsi"/>
            <w:lang w:val="en-US" w:eastAsia="de-DE"/>
          </w:rPr>
          <w:delText>Rather, d</w:delText>
        </w:r>
      </w:del>
      <w:ins w:id="128" w:author="Microsoft Office User" w:date="2020-08-13T12:42:00Z">
        <w:r w:rsidR="00760E98">
          <w:rPr>
            <w:rFonts w:eastAsia="Times New Roman" w:cstheme="minorHAnsi"/>
            <w:lang w:val="en-US" w:eastAsia="de-DE"/>
          </w:rPr>
          <w:t>D</w:t>
        </w:r>
      </w:ins>
      <w:r w:rsidR="00C6047B">
        <w:rPr>
          <w:rFonts w:eastAsia="Times New Roman" w:cstheme="minorHAnsi"/>
          <w:lang w:val="en-US" w:eastAsia="de-DE"/>
        </w:rPr>
        <w:t xml:space="preserve">ue to </w:t>
      </w:r>
      <w:ins w:id="129" w:author="Microsoft Office User" w:date="2020-08-13T12:42:00Z">
        <w:r w:rsidR="00760E98">
          <w:rPr>
            <w:rFonts w:eastAsia="Times New Roman" w:cstheme="minorHAnsi"/>
            <w:lang w:val="en-US" w:eastAsia="de-DE"/>
          </w:rPr>
          <w:t xml:space="preserve">the </w:t>
        </w:r>
      </w:ins>
      <w:r w:rsidR="00C6047B">
        <w:rPr>
          <w:rFonts w:eastAsia="Times New Roman" w:cstheme="minorHAnsi"/>
          <w:lang w:val="en-US" w:eastAsia="de-DE"/>
        </w:rPr>
        <w:t>simultaneous closure of the glottis and a second</w:t>
      </w:r>
      <w:ins w:id="130" w:author="Microsoft Office User" w:date="2020-08-13T12:42:00Z">
        <w:r w:rsidR="00760E98">
          <w:rPr>
            <w:rFonts w:eastAsia="Times New Roman" w:cstheme="minorHAnsi"/>
            <w:lang w:val="en-US" w:eastAsia="de-DE"/>
          </w:rPr>
          <w:t>ary</w:t>
        </w:r>
      </w:ins>
      <w:r w:rsidR="00C6047B">
        <w:rPr>
          <w:rFonts w:eastAsia="Times New Roman" w:cstheme="minorHAnsi"/>
          <w:lang w:val="en-US" w:eastAsia="de-DE"/>
        </w:rPr>
        <w:t xml:space="preserve"> closure in the buccal cavity </w:t>
      </w:r>
      <w:r w:rsidR="00411BCB">
        <w:rPr>
          <w:rFonts w:eastAsia="Times New Roman" w:cstheme="minorHAnsi"/>
          <w:lang w:val="en-US" w:eastAsia="de-DE"/>
        </w:rPr>
        <w:t>(</w:t>
      </w:r>
      <w:r w:rsidR="00C6047B">
        <w:rPr>
          <w:rFonts w:eastAsia="Times New Roman" w:cstheme="minorHAnsi"/>
          <w:lang w:val="en-US" w:eastAsia="de-DE"/>
        </w:rPr>
        <w:t xml:space="preserve">at either one of the usual places of articulation, </w:t>
      </w:r>
      <w:r w:rsidR="00411BCB">
        <w:rPr>
          <w:rFonts w:eastAsia="Times New Roman" w:cstheme="minorHAnsi"/>
          <w:lang w:val="en-US" w:eastAsia="de-DE"/>
        </w:rPr>
        <w:t>though for reasons of articulatory eff</w:t>
      </w:r>
      <w:r w:rsidR="008E1146">
        <w:rPr>
          <w:rFonts w:eastAsia="Times New Roman" w:cstheme="minorHAnsi"/>
          <w:lang w:val="en-US" w:eastAsia="de-DE"/>
        </w:rPr>
        <w:t>o</w:t>
      </w:r>
      <w:r w:rsidR="00411BCB">
        <w:rPr>
          <w:rFonts w:eastAsia="Times New Roman" w:cstheme="minorHAnsi"/>
          <w:lang w:val="en-US" w:eastAsia="de-DE"/>
        </w:rPr>
        <w:t>rt most</w:t>
      </w:r>
      <w:r w:rsidR="008E1146">
        <w:rPr>
          <w:rFonts w:eastAsia="Times New Roman" w:cstheme="minorHAnsi"/>
          <w:lang w:val="en-US" w:eastAsia="de-DE"/>
        </w:rPr>
        <w:t xml:space="preserve"> frequently</w:t>
      </w:r>
      <w:r w:rsidR="00411BCB">
        <w:rPr>
          <w:rFonts w:eastAsia="Times New Roman" w:cstheme="minorHAnsi"/>
          <w:lang w:val="en-US" w:eastAsia="de-DE"/>
        </w:rPr>
        <w:t xml:space="preserve"> at the velum) </w:t>
      </w:r>
      <w:r w:rsidR="00C6047B">
        <w:rPr>
          <w:rFonts w:eastAsia="Times New Roman" w:cstheme="minorHAnsi"/>
          <w:lang w:val="en-US" w:eastAsia="de-DE"/>
        </w:rPr>
        <w:t xml:space="preserve">an amount of air is “trapped” in the part of the vocal tract between the two closures. Raising of the glottis due to muscular contraction, </w:t>
      </w:r>
      <w:ins w:id="131" w:author="Microsoft Office User" w:date="2020-08-13T12:42:00Z">
        <w:r w:rsidR="00760E98">
          <w:rPr>
            <w:rFonts w:eastAsia="Times New Roman" w:cstheme="minorHAnsi"/>
            <w:lang w:val="en-US" w:eastAsia="de-DE"/>
          </w:rPr>
          <w:t xml:space="preserve">causes the local air pressure in the relevant part of the vocal tract to rise. This is </w:t>
        </w:r>
      </w:ins>
      <w:r w:rsidR="00C6047B">
        <w:rPr>
          <w:rFonts w:eastAsia="Times New Roman" w:cstheme="minorHAnsi"/>
          <w:lang w:val="en-US" w:eastAsia="de-DE"/>
        </w:rPr>
        <w:t xml:space="preserve">often visible from the exterior by a </w:t>
      </w:r>
      <w:r w:rsidR="00CE6A91">
        <w:rPr>
          <w:rFonts w:eastAsia="Times New Roman" w:cstheme="minorHAnsi"/>
          <w:lang w:val="en-US" w:eastAsia="de-DE"/>
        </w:rPr>
        <w:t xml:space="preserve">characteristic </w:t>
      </w:r>
      <w:r w:rsidR="00C6047B">
        <w:rPr>
          <w:rFonts w:eastAsia="Times New Roman" w:cstheme="minorHAnsi"/>
          <w:lang w:val="en-US" w:eastAsia="de-DE"/>
        </w:rPr>
        <w:t>movement of the Adam’s Apple</w:t>
      </w:r>
      <w:del w:id="132" w:author="Microsoft Office User" w:date="2020-08-13T12:43:00Z">
        <w:r w:rsidR="00C6047B" w:rsidDel="00760E98">
          <w:rPr>
            <w:rFonts w:eastAsia="Times New Roman" w:cstheme="minorHAnsi"/>
            <w:lang w:val="en-US" w:eastAsia="de-DE"/>
          </w:rPr>
          <w:delText>,</w:delText>
        </w:r>
      </w:del>
      <w:del w:id="133" w:author="Microsoft Office User" w:date="2020-08-13T12:42:00Z">
        <w:r w:rsidR="00C6047B" w:rsidDel="00760E98">
          <w:rPr>
            <w:rFonts w:eastAsia="Times New Roman" w:cstheme="minorHAnsi"/>
            <w:lang w:val="en-US" w:eastAsia="de-DE"/>
          </w:rPr>
          <w:delText xml:space="preserve"> causes the local air pressure in the relevant</w:delText>
        </w:r>
        <w:r w:rsidR="00C404F7" w:rsidDel="00760E98">
          <w:rPr>
            <w:rFonts w:eastAsia="Times New Roman" w:cstheme="minorHAnsi"/>
            <w:lang w:val="en-US" w:eastAsia="de-DE"/>
          </w:rPr>
          <w:delText xml:space="preserve"> </w:delText>
        </w:r>
        <w:r w:rsidR="00CE6A91" w:rsidDel="00760E98">
          <w:rPr>
            <w:rFonts w:eastAsia="Times New Roman" w:cstheme="minorHAnsi"/>
            <w:lang w:val="en-US" w:eastAsia="de-DE"/>
          </w:rPr>
          <w:delText>part of the vocal tract to rise</w:delText>
        </w:r>
      </w:del>
      <w:r w:rsidR="00CE6A91">
        <w:rPr>
          <w:rFonts w:eastAsia="Times New Roman" w:cstheme="minorHAnsi"/>
          <w:lang w:val="en-US" w:eastAsia="de-DE"/>
        </w:rPr>
        <w:t>. Upon sudden release of the closure</w:t>
      </w:r>
      <w:r w:rsidR="008E1146">
        <w:rPr>
          <w:rFonts w:eastAsia="Times New Roman" w:cstheme="minorHAnsi"/>
          <w:lang w:val="en-US" w:eastAsia="de-DE"/>
        </w:rPr>
        <w:t>s</w:t>
      </w:r>
      <w:r w:rsidR="00CE6A91">
        <w:rPr>
          <w:rFonts w:eastAsia="Times New Roman" w:cstheme="minorHAnsi"/>
          <w:lang w:val="en-US" w:eastAsia="de-DE"/>
        </w:rPr>
        <w:t xml:space="preserve">, the air is released and </w:t>
      </w:r>
      <w:r w:rsidR="00CE6A91">
        <w:rPr>
          <w:rFonts w:eastAsia="Times New Roman" w:cstheme="minorHAnsi"/>
          <w:lang w:val="en-US" w:eastAsia="de-DE"/>
        </w:rPr>
        <w:lastRenderedPageBreak/>
        <w:t>the air pressure differential is rapidly equalized with a</w:t>
      </w:r>
      <w:ins w:id="134" w:author="Reviewer" w:date="2020-08-13T18:40:00Z">
        <w:r w:rsidR="00895E58">
          <w:rPr>
            <w:rFonts w:eastAsia="Times New Roman" w:cstheme="minorHAnsi"/>
            <w:lang w:val="en-US" w:eastAsia="de-DE"/>
          </w:rPr>
          <w:t>n often</w:t>
        </w:r>
      </w:ins>
      <w:r w:rsidR="00CE6A91">
        <w:rPr>
          <w:rFonts w:eastAsia="Times New Roman" w:cstheme="minorHAnsi"/>
          <w:lang w:val="en-US" w:eastAsia="de-DE"/>
        </w:rPr>
        <w:t xml:space="preserve"> salient acoustic effect</w:t>
      </w:r>
      <w:ins w:id="135" w:author="Reviewer" w:date="2020-08-13T18:42:00Z">
        <w:r w:rsidR="00895E58">
          <w:rPr>
            <w:rFonts w:eastAsia="Times New Roman" w:cstheme="minorHAnsi"/>
            <w:lang w:val="en-US" w:eastAsia="de-DE"/>
          </w:rPr>
          <w:t xml:space="preserve"> that can be described impressionistically as a “pop”</w:t>
        </w:r>
      </w:ins>
      <w:ins w:id="136" w:author="Reviewer" w:date="2020-08-13T18:43:00Z">
        <w:r w:rsidR="00895E58">
          <w:rPr>
            <w:rFonts w:eastAsia="Times New Roman" w:cstheme="minorHAnsi"/>
            <w:lang w:val="en-US" w:eastAsia="de-DE"/>
          </w:rPr>
          <w:t>-like sound.</w:t>
        </w:r>
      </w:ins>
      <w:ins w:id="137" w:author="Reviewer" w:date="2020-08-13T18:42:00Z">
        <w:r w:rsidR="00895E58">
          <w:rPr>
            <w:rFonts w:eastAsia="Times New Roman" w:cstheme="minorHAnsi"/>
            <w:lang w:val="en-US" w:eastAsia="de-DE"/>
          </w:rPr>
          <w:t xml:space="preserve"> </w:t>
        </w:r>
      </w:ins>
      <w:del w:id="138" w:author="Reviewer" w:date="2020-08-13T18:42:00Z">
        <w:r w:rsidR="00CE6A91" w:rsidDel="00895E58">
          <w:rPr>
            <w:rFonts w:eastAsia="Times New Roman" w:cstheme="minorHAnsi"/>
            <w:lang w:val="en-US" w:eastAsia="de-DE"/>
          </w:rPr>
          <w:delText xml:space="preserve">. </w:delText>
        </w:r>
      </w:del>
      <w:r w:rsidR="0054342C">
        <w:rPr>
          <w:rFonts w:eastAsia="Times New Roman" w:cstheme="minorHAnsi"/>
          <w:lang w:val="en-US" w:eastAsia="de-DE"/>
        </w:rPr>
        <w:t>To explore the</w:t>
      </w:r>
      <w:r w:rsidR="00C5005D">
        <w:rPr>
          <w:rFonts w:eastAsia="Times New Roman" w:cstheme="minorHAnsi"/>
          <w:lang w:val="en-US" w:eastAsia="de-DE"/>
        </w:rPr>
        <w:t xml:space="preserve"> </w:t>
      </w:r>
      <w:r w:rsidR="009161BA">
        <w:rPr>
          <w:rFonts w:eastAsia="Times New Roman" w:cstheme="minorHAnsi"/>
          <w:lang w:val="en-US" w:eastAsia="de-DE"/>
        </w:rPr>
        <w:t>distribution of ejective consonants</w:t>
      </w:r>
      <w:r w:rsidR="00411BCB">
        <w:rPr>
          <w:rFonts w:eastAsia="Times New Roman" w:cstheme="minorHAnsi"/>
          <w:lang w:val="en-US" w:eastAsia="de-DE"/>
        </w:rPr>
        <w:t>, Everett (2013</w:t>
      </w:r>
      <w:r w:rsidR="005C24B2">
        <w:rPr>
          <w:rFonts w:eastAsia="Times New Roman" w:cstheme="minorHAnsi"/>
          <w:lang w:val="en-US" w:eastAsia="de-DE"/>
        </w:rPr>
        <w:t>a</w:t>
      </w:r>
      <w:r w:rsidR="00411BCB">
        <w:rPr>
          <w:rFonts w:eastAsia="Times New Roman" w:cstheme="minorHAnsi"/>
          <w:lang w:val="en-US" w:eastAsia="de-DE"/>
        </w:rPr>
        <w:t xml:space="preserve">) used </w:t>
      </w:r>
      <w:r w:rsidR="009161BA">
        <w:rPr>
          <w:rFonts w:eastAsia="Times New Roman" w:cstheme="minorHAnsi"/>
          <w:lang w:val="en-US" w:eastAsia="de-DE"/>
        </w:rPr>
        <w:t xml:space="preserve">data </w:t>
      </w:r>
      <w:del w:id="139" w:author="Microsoft Office User" w:date="2020-08-13T12:47:00Z">
        <w:r w:rsidR="009161BA" w:rsidDel="00760E98">
          <w:rPr>
            <w:rFonts w:eastAsia="Times New Roman" w:cstheme="minorHAnsi"/>
            <w:lang w:val="en-US" w:eastAsia="de-DE"/>
          </w:rPr>
          <w:delText xml:space="preserve">furnished </w:delText>
        </w:r>
      </w:del>
      <w:ins w:id="140" w:author="Microsoft Office User" w:date="2020-08-13T12:47:00Z">
        <w:r w:rsidR="00760E98">
          <w:rPr>
            <w:rFonts w:eastAsia="Times New Roman" w:cstheme="minorHAnsi"/>
            <w:lang w:val="en-US" w:eastAsia="de-DE"/>
          </w:rPr>
          <w:t xml:space="preserve">provided </w:t>
        </w:r>
      </w:ins>
      <w:r w:rsidR="009161BA">
        <w:rPr>
          <w:rFonts w:eastAsia="Times New Roman" w:cstheme="minorHAnsi"/>
          <w:lang w:val="en-US" w:eastAsia="de-DE"/>
        </w:rPr>
        <w:t xml:space="preserve">by the </w:t>
      </w:r>
      <w:r w:rsidR="009161BA" w:rsidRPr="005C24B2">
        <w:rPr>
          <w:rFonts w:eastAsia="Times New Roman" w:cstheme="minorHAnsi"/>
          <w:i/>
          <w:iCs/>
          <w:lang w:val="en-US" w:eastAsia="de-DE"/>
        </w:rPr>
        <w:t>World Atlas of Language Structures</w:t>
      </w:r>
      <w:r w:rsidR="009161BA">
        <w:rPr>
          <w:rFonts w:eastAsia="Times New Roman" w:cstheme="minorHAnsi"/>
          <w:lang w:val="en-US" w:eastAsia="de-DE"/>
        </w:rPr>
        <w:t xml:space="preserve"> (WALS, Maddieson 2011, now updated as Maddieson 2013</w:t>
      </w:r>
      <w:r w:rsidR="006A61A8">
        <w:rPr>
          <w:rFonts w:eastAsia="Times New Roman" w:cstheme="minorHAnsi"/>
          <w:lang w:val="en-US" w:eastAsia="de-DE"/>
        </w:rPr>
        <w:t>a</w:t>
      </w:r>
      <w:r w:rsidR="009161BA">
        <w:rPr>
          <w:rFonts w:eastAsia="Times New Roman" w:cstheme="minorHAnsi"/>
          <w:lang w:val="en-US" w:eastAsia="de-DE"/>
        </w:rPr>
        <w:t>)</w:t>
      </w:r>
      <w:r w:rsidR="00C43654">
        <w:rPr>
          <w:rFonts w:eastAsia="Times New Roman" w:cstheme="minorHAnsi"/>
          <w:lang w:val="en-US" w:eastAsia="de-DE"/>
        </w:rPr>
        <w:t xml:space="preserve">, reducing the information offered by Maddieson to a binary variable (presence vs. absence of ejectives). </w:t>
      </w:r>
      <w:r w:rsidR="009161BA">
        <w:rPr>
          <w:rFonts w:eastAsia="Times New Roman" w:cstheme="minorHAnsi"/>
          <w:lang w:val="en-US" w:eastAsia="de-DE"/>
        </w:rPr>
        <w:t xml:space="preserve">The dataset includes information on 567 languages and is based on the </w:t>
      </w:r>
      <w:r w:rsidR="008E1146">
        <w:rPr>
          <w:rFonts w:eastAsia="Times New Roman" w:cstheme="minorHAnsi"/>
          <w:lang w:val="en-US" w:eastAsia="de-DE"/>
        </w:rPr>
        <w:t xml:space="preserve">earlier </w:t>
      </w:r>
      <w:r w:rsidR="00CE6A91" w:rsidRPr="00CE6A91">
        <w:rPr>
          <w:rFonts w:eastAsia="Times New Roman" w:cstheme="minorHAnsi"/>
          <w:lang w:val="en-US" w:eastAsia="de-DE"/>
        </w:rPr>
        <w:t>UCLA Phonological Segment Inventory Database (UPSID</w:t>
      </w:r>
      <w:del w:id="141" w:author="Microsoft Office User" w:date="2020-08-13T12:48:00Z">
        <w:r w:rsidR="00CE6A91" w:rsidRPr="00CE6A91" w:rsidDel="00760E98">
          <w:rPr>
            <w:rFonts w:eastAsia="Times New Roman" w:cstheme="minorHAnsi"/>
            <w:lang w:val="en-US" w:eastAsia="de-DE"/>
          </w:rPr>
          <w:delText>)</w:delText>
        </w:r>
        <w:r w:rsidR="008E1146" w:rsidDel="00760E98">
          <w:rPr>
            <w:rFonts w:eastAsia="Times New Roman" w:cstheme="minorHAnsi"/>
            <w:lang w:val="en-US" w:eastAsia="de-DE"/>
          </w:rPr>
          <w:delText xml:space="preserve"> that is underlying </w:delText>
        </w:r>
      </w:del>
      <w:ins w:id="142" w:author="Microsoft Office User" w:date="2020-08-13T12:48:00Z">
        <w:r w:rsidR="00760E98">
          <w:rPr>
            <w:rFonts w:eastAsia="Times New Roman" w:cstheme="minorHAnsi"/>
            <w:lang w:val="en-US" w:eastAsia="de-DE"/>
          </w:rPr>
          <w:t xml:space="preserve">; </w:t>
        </w:r>
      </w:ins>
      <w:r w:rsidR="008E1146">
        <w:rPr>
          <w:rFonts w:eastAsia="Times New Roman" w:cstheme="minorHAnsi"/>
          <w:lang w:val="en-US" w:eastAsia="de-DE"/>
        </w:rPr>
        <w:t xml:space="preserve">Maddieson </w:t>
      </w:r>
      <w:del w:id="143" w:author="Microsoft Office User" w:date="2020-08-13T12:48:00Z">
        <w:r w:rsidR="008E1146" w:rsidDel="00760E98">
          <w:rPr>
            <w:rFonts w:eastAsia="Times New Roman" w:cstheme="minorHAnsi"/>
            <w:lang w:val="en-US" w:eastAsia="de-DE"/>
          </w:rPr>
          <w:delText>(</w:delText>
        </w:r>
      </w:del>
      <w:r w:rsidR="008E1146">
        <w:rPr>
          <w:rFonts w:eastAsia="Times New Roman" w:cstheme="minorHAnsi"/>
          <w:lang w:val="en-US" w:eastAsia="de-DE"/>
        </w:rPr>
        <w:t>1984</w:t>
      </w:r>
      <w:ins w:id="144" w:author="Microsoft Office User" w:date="2020-08-13T12:48:00Z">
        <w:r w:rsidR="00760E98">
          <w:rPr>
            <w:rFonts w:eastAsia="Times New Roman" w:cstheme="minorHAnsi"/>
            <w:lang w:val="en-US" w:eastAsia="de-DE"/>
          </w:rPr>
          <w:t xml:space="preserve">; </w:t>
        </w:r>
        <w:commentRangeStart w:id="145"/>
        <w:r w:rsidR="00760E98">
          <w:rPr>
            <w:rFonts w:eastAsia="Times New Roman" w:cstheme="minorHAnsi"/>
            <w:lang w:val="en-US" w:eastAsia="de-DE"/>
          </w:rPr>
          <w:t>Maddieson &amp; Precoda 1990)</w:t>
        </w:r>
      </w:ins>
      <w:del w:id="146" w:author="Microsoft Office User" w:date="2020-08-13T12:48:00Z">
        <w:r w:rsidR="008E1146" w:rsidDel="00760E98">
          <w:rPr>
            <w:rFonts w:eastAsia="Times New Roman" w:cstheme="minorHAnsi"/>
            <w:lang w:val="en-US" w:eastAsia="de-DE"/>
          </w:rPr>
          <w:delText>)</w:delText>
        </w:r>
      </w:del>
      <w:r w:rsidR="008E1146">
        <w:rPr>
          <w:rFonts w:eastAsia="Times New Roman" w:cstheme="minorHAnsi"/>
          <w:lang w:val="en-US" w:eastAsia="de-DE"/>
        </w:rPr>
        <w:t>.</w:t>
      </w:r>
      <w:r w:rsidR="00C5005D">
        <w:rPr>
          <w:rFonts w:eastAsia="Times New Roman" w:cstheme="minorHAnsi"/>
          <w:lang w:val="en-US" w:eastAsia="de-DE"/>
        </w:rPr>
        <w:t xml:space="preserve"> </w:t>
      </w:r>
      <w:commentRangeEnd w:id="145"/>
      <w:r w:rsidR="002B47B7">
        <w:rPr>
          <w:rStyle w:val="Kommentarzeichen"/>
        </w:rPr>
        <w:commentReference w:id="145"/>
      </w:r>
      <w:r w:rsidR="00C5005D">
        <w:rPr>
          <w:rFonts w:eastAsia="Times New Roman" w:cstheme="minorHAnsi"/>
          <w:lang w:val="en-US" w:eastAsia="de-DE"/>
        </w:rPr>
        <w:t>Everett observed</w:t>
      </w:r>
      <w:r w:rsidR="00C6047B">
        <w:rPr>
          <w:rFonts w:eastAsia="Times New Roman" w:cstheme="minorHAnsi"/>
          <w:lang w:val="en-US" w:eastAsia="de-DE"/>
        </w:rPr>
        <w:t xml:space="preserve"> that </w:t>
      </w:r>
      <w:r w:rsidR="008E1146">
        <w:rPr>
          <w:rFonts w:eastAsia="Times New Roman" w:cstheme="minorHAnsi"/>
          <w:lang w:val="en-US" w:eastAsia="de-DE"/>
        </w:rPr>
        <w:t>ejectives</w:t>
      </w:r>
      <w:r w:rsidR="00C6047B">
        <w:rPr>
          <w:rFonts w:eastAsia="Times New Roman" w:cstheme="minorHAnsi"/>
          <w:lang w:val="en-US" w:eastAsia="de-DE"/>
        </w:rPr>
        <w:t xml:space="preserve"> tend to cluster </w:t>
      </w:r>
      <w:r w:rsidR="00CE6A91">
        <w:rPr>
          <w:rFonts w:eastAsia="Times New Roman" w:cstheme="minorHAnsi"/>
          <w:lang w:val="en-US" w:eastAsia="de-DE"/>
        </w:rPr>
        <w:t xml:space="preserve">in or near high-elevation regions of the world, including the Andes, the Caucasus, </w:t>
      </w:r>
      <w:del w:id="147" w:author="Microsoft Office User" w:date="2020-08-13T12:48:00Z">
        <w:r w:rsidR="00CE6A91" w:rsidDel="00760E98">
          <w:rPr>
            <w:rFonts w:eastAsia="Times New Roman" w:cstheme="minorHAnsi"/>
            <w:lang w:val="en-US" w:eastAsia="de-DE"/>
          </w:rPr>
          <w:delText xml:space="preserve">or </w:delText>
        </w:r>
      </w:del>
      <w:ins w:id="148" w:author="Microsoft Office User" w:date="2020-08-13T12:48:00Z">
        <w:r w:rsidR="00760E98">
          <w:rPr>
            <w:rFonts w:eastAsia="Times New Roman" w:cstheme="minorHAnsi"/>
            <w:lang w:val="en-US" w:eastAsia="de-DE"/>
          </w:rPr>
          <w:t xml:space="preserve">and </w:t>
        </w:r>
      </w:ins>
      <w:r w:rsidR="00CE6A91">
        <w:rPr>
          <w:rFonts w:eastAsia="Times New Roman" w:cstheme="minorHAnsi"/>
          <w:lang w:val="en-US" w:eastAsia="de-DE"/>
        </w:rPr>
        <w:t xml:space="preserve">the African Rift valley. </w:t>
      </w:r>
      <w:del w:id="149" w:author="Microsoft Office User" w:date="2020-08-13T12:48:00Z">
        <w:r w:rsidR="00C5005D" w:rsidDel="00760E98">
          <w:rPr>
            <w:rFonts w:eastAsia="Times New Roman" w:cstheme="minorHAnsi"/>
            <w:lang w:val="en-US" w:eastAsia="de-DE"/>
          </w:rPr>
          <w:delText xml:space="preserve"> </w:delText>
        </w:r>
      </w:del>
      <w:r w:rsidR="003F23B1">
        <w:rPr>
          <w:rFonts w:eastAsia="Times New Roman" w:cstheme="minorHAnsi"/>
          <w:lang w:val="en-US" w:eastAsia="de-DE"/>
        </w:rPr>
        <w:t xml:space="preserve">Fig. 1. Shows the occurrence of ejective consonants in the most recent version of the PHOIBLE database (Moran and McCloy 2019), which includes the UPSID data but goes significantly beyond this seminal sample and </w:t>
      </w:r>
      <w:del w:id="150" w:author="Microsoft Office User" w:date="2020-08-13T12:48:00Z">
        <w:r w:rsidR="003F23B1" w:rsidDel="00760E98">
          <w:rPr>
            <w:rFonts w:eastAsia="Times New Roman" w:cstheme="minorHAnsi"/>
            <w:lang w:val="en-US" w:eastAsia="de-DE"/>
          </w:rPr>
          <w:delText>all in all</w:delText>
        </w:r>
      </w:del>
      <w:ins w:id="151" w:author="Microsoft Office User" w:date="2020-08-13T12:48:00Z">
        <w:r w:rsidR="00760E98">
          <w:rPr>
            <w:rFonts w:eastAsia="Times New Roman" w:cstheme="minorHAnsi"/>
            <w:lang w:val="en-US" w:eastAsia="de-DE"/>
          </w:rPr>
          <w:t>currently</w:t>
        </w:r>
      </w:ins>
      <w:r w:rsidR="003F23B1">
        <w:rPr>
          <w:rFonts w:eastAsia="Times New Roman" w:cstheme="minorHAnsi"/>
          <w:lang w:val="en-US" w:eastAsia="de-DE"/>
        </w:rPr>
        <w:t xml:space="preserve"> has data on phonological inventories from 2186 distinct languages. </w:t>
      </w:r>
    </w:p>
    <w:p w14:paraId="025B9818" w14:textId="0BB5B983" w:rsidR="003F23B1" w:rsidRDefault="003F23B1" w:rsidP="00C404F7">
      <w:pPr>
        <w:spacing w:after="0" w:line="240" w:lineRule="auto"/>
        <w:rPr>
          <w:rFonts w:eastAsia="Times New Roman" w:cstheme="minorHAnsi"/>
          <w:lang w:val="en-US" w:eastAsia="de-DE"/>
        </w:rPr>
      </w:pPr>
      <w:r>
        <w:rPr>
          <w:rFonts w:eastAsia="Times New Roman" w:cstheme="minorHAnsi"/>
          <w:noProof/>
          <w:lang w:eastAsia="de-DE"/>
        </w:rPr>
        <w:drawing>
          <wp:anchor distT="0" distB="0" distL="114300" distR="114300" simplePos="0" relativeHeight="251661312" behindDoc="1" locked="0" layoutInCell="1" allowOverlap="1" wp14:anchorId="559A972D" wp14:editId="26A68938">
            <wp:simplePos x="0" y="0"/>
            <wp:positionH relativeFrom="page">
              <wp:posOffset>0</wp:posOffset>
            </wp:positionH>
            <wp:positionV relativeFrom="paragraph">
              <wp:posOffset>171450</wp:posOffset>
            </wp:positionV>
            <wp:extent cx="7753350" cy="4106545"/>
            <wp:effectExtent l="0" t="0" r="0" b="8255"/>
            <wp:wrapTight wrapText="bothSides">
              <wp:wrapPolygon edited="0">
                <wp:start x="0" y="0"/>
                <wp:lineTo x="0" y="21543"/>
                <wp:lineTo x="21547" y="21543"/>
                <wp:lineTo x="21547" y="0"/>
                <wp:lineTo x="0" y="0"/>
              </wp:wrapPolygon>
            </wp:wrapTight>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Mapejectives.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7753350" cy="4106545"/>
                    </a:xfrm>
                    <a:prstGeom prst="rect">
                      <a:avLst/>
                    </a:prstGeom>
                  </pic:spPr>
                </pic:pic>
              </a:graphicData>
            </a:graphic>
            <wp14:sizeRelH relativeFrom="margin">
              <wp14:pctWidth>0</wp14:pctWidth>
            </wp14:sizeRelH>
            <wp14:sizeRelV relativeFrom="margin">
              <wp14:pctHeight>0</wp14:pctHeight>
            </wp14:sizeRelV>
          </wp:anchor>
        </w:drawing>
      </w:r>
    </w:p>
    <w:p w14:paraId="5F2407BD" w14:textId="43730D15" w:rsidR="003F23B1" w:rsidRDefault="003F23B1" w:rsidP="00C404F7">
      <w:pPr>
        <w:spacing w:after="0" w:line="240" w:lineRule="auto"/>
        <w:rPr>
          <w:rFonts w:eastAsia="Times New Roman" w:cstheme="minorHAnsi"/>
          <w:lang w:val="en-US" w:eastAsia="de-DE"/>
        </w:rPr>
      </w:pPr>
      <w:r>
        <w:rPr>
          <w:rFonts w:eastAsia="Times New Roman" w:cstheme="minorHAnsi"/>
          <w:lang w:val="en-US" w:eastAsia="de-DE"/>
        </w:rPr>
        <w:t>Fig. 1. Languages with ejective consonants in the PHOIBLE database</w:t>
      </w:r>
      <w:r w:rsidR="008E1146">
        <w:rPr>
          <w:rFonts w:eastAsia="Times New Roman" w:cstheme="minorHAnsi"/>
          <w:lang w:val="en-US" w:eastAsia="de-DE"/>
        </w:rPr>
        <w:t>.</w:t>
      </w:r>
    </w:p>
    <w:p w14:paraId="167229A9" w14:textId="5B3C1AD0" w:rsidR="003F23B1" w:rsidRDefault="003F23B1" w:rsidP="00C404F7">
      <w:pPr>
        <w:spacing w:after="0" w:line="240" w:lineRule="auto"/>
        <w:rPr>
          <w:rFonts w:eastAsia="Times New Roman" w:cstheme="minorHAnsi"/>
          <w:lang w:val="en-US" w:eastAsia="de-DE"/>
        </w:rPr>
      </w:pPr>
    </w:p>
    <w:p w14:paraId="1C84BE20" w14:textId="062883AE" w:rsidR="00CE6A91" w:rsidRDefault="003F23B1" w:rsidP="00C404F7">
      <w:pPr>
        <w:spacing w:after="0" w:line="240" w:lineRule="auto"/>
        <w:rPr>
          <w:rFonts w:eastAsia="Times New Roman" w:cstheme="minorHAnsi"/>
          <w:lang w:val="en-US" w:eastAsia="de-DE"/>
        </w:rPr>
      </w:pPr>
      <w:r>
        <w:rPr>
          <w:rFonts w:eastAsia="Times New Roman" w:cstheme="minorHAnsi"/>
          <w:lang w:val="en-US" w:eastAsia="de-DE"/>
        </w:rPr>
        <w:t>Impressionistically, the distribution of ejectives according to PHOI</w:t>
      </w:r>
      <w:r w:rsidR="00067FBD">
        <w:rPr>
          <w:rFonts w:eastAsia="Times New Roman" w:cstheme="minorHAnsi"/>
          <w:lang w:val="en-US" w:eastAsia="de-DE"/>
        </w:rPr>
        <w:t>BLE is quite similar as in WALS</w:t>
      </w:r>
      <w:r>
        <w:rPr>
          <w:rFonts w:eastAsia="Times New Roman" w:cstheme="minorHAnsi"/>
          <w:lang w:val="en-US" w:eastAsia="de-DE"/>
        </w:rPr>
        <w:t xml:space="preserve">, with particularly salient </w:t>
      </w:r>
      <w:r w:rsidR="00B53DAB">
        <w:rPr>
          <w:rFonts w:eastAsia="Times New Roman" w:cstheme="minorHAnsi"/>
          <w:lang w:val="en-US" w:eastAsia="de-DE"/>
        </w:rPr>
        <w:t>hotspots</w:t>
      </w:r>
      <w:r>
        <w:rPr>
          <w:rFonts w:eastAsia="Times New Roman" w:cstheme="minorHAnsi"/>
          <w:lang w:val="en-US" w:eastAsia="de-DE"/>
        </w:rPr>
        <w:t xml:space="preserve"> in </w:t>
      </w:r>
      <w:del w:id="152" w:author="Microsoft Office User" w:date="2020-08-13T12:49:00Z">
        <w:r w:rsidDel="00760E98">
          <w:rPr>
            <w:rFonts w:eastAsia="Times New Roman" w:cstheme="minorHAnsi"/>
            <w:lang w:val="en-US" w:eastAsia="de-DE"/>
          </w:rPr>
          <w:delText xml:space="preserve">the </w:delText>
        </w:r>
      </w:del>
      <w:r>
        <w:rPr>
          <w:rFonts w:eastAsia="Times New Roman" w:cstheme="minorHAnsi"/>
          <w:lang w:val="en-US" w:eastAsia="de-DE"/>
        </w:rPr>
        <w:t>North America</w:t>
      </w:r>
      <w:del w:id="153" w:author="Microsoft Office User" w:date="2020-08-13T12:49:00Z">
        <w:r w:rsidDel="00760E98">
          <w:rPr>
            <w:rFonts w:eastAsia="Times New Roman" w:cstheme="minorHAnsi"/>
            <w:lang w:val="en-US" w:eastAsia="de-DE"/>
          </w:rPr>
          <w:delText>n</w:delText>
        </w:r>
      </w:del>
      <w:r>
        <w:rPr>
          <w:rFonts w:eastAsia="Times New Roman" w:cstheme="minorHAnsi"/>
          <w:lang w:val="en-US" w:eastAsia="de-DE"/>
        </w:rPr>
        <w:t xml:space="preserve"> </w:t>
      </w:r>
      <w:ins w:id="154" w:author="Microsoft Office User" w:date="2020-08-13T12:49:00Z">
        <w:r w:rsidR="00760E98">
          <w:rPr>
            <w:rFonts w:eastAsia="Times New Roman" w:cstheme="minorHAnsi"/>
            <w:lang w:val="en-US" w:eastAsia="de-DE"/>
          </w:rPr>
          <w:t xml:space="preserve">(in the </w:t>
        </w:r>
      </w:ins>
      <w:r>
        <w:rPr>
          <w:rFonts w:eastAsia="Times New Roman" w:cstheme="minorHAnsi"/>
          <w:lang w:val="en-US" w:eastAsia="de-DE"/>
        </w:rPr>
        <w:t>Northwest and California</w:t>
      </w:r>
      <w:ins w:id="155" w:author="Microsoft Office User" w:date="2020-08-13T12:49:00Z">
        <w:r w:rsidR="00760E98">
          <w:rPr>
            <w:rFonts w:eastAsia="Times New Roman" w:cstheme="minorHAnsi"/>
            <w:lang w:val="en-US" w:eastAsia="de-DE"/>
          </w:rPr>
          <w:t xml:space="preserve">, </w:t>
        </w:r>
      </w:ins>
      <w:del w:id="156" w:author="Microsoft Office User" w:date="2020-08-13T12:49:00Z">
        <w:r w:rsidDel="00760E98">
          <w:rPr>
            <w:rFonts w:eastAsia="Times New Roman" w:cstheme="minorHAnsi"/>
            <w:lang w:val="en-US" w:eastAsia="de-DE"/>
          </w:rPr>
          <w:delText xml:space="preserve"> (</w:delText>
        </w:r>
      </w:del>
      <w:r>
        <w:rPr>
          <w:rFonts w:eastAsia="Times New Roman" w:cstheme="minorHAnsi"/>
          <w:lang w:val="en-US" w:eastAsia="de-DE"/>
        </w:rPr>
        <w:t>near the Rocky Mountains), Mesoamerica, the Andes</w:t>
      </w:r>
      <w:ins w:id="157" w:author="Microsoft Office User" w:date="2020-08-13T12:50:00Z">
        <w:r w:rsidR="00636A33">
          <w:rPr>
            <w:rFonts w:eastAsia="Times New Roman" w:cstheme="minorHAnsi"/>
            <w:lang w:val="en-US" w:eastAsia="de-DE"/>
          </w:rPr>
          <w:t xml:space="preserve"> in South America</w:t>
        </w:r>
      </w:ins>
      <w:r>
        <w:rPr>
          <w:rFonts w:eastAsia="Times New Roman" w:cstheme="minorHAnsi"/>
          <w:lang w:val="en-US" w:eastAsia="de-DE"/>
        </w:rPr>
        <w:t>, the Ethiopian highlands</w:t>
      </w:r>
      <w:ins w:id="158" w:author="Microsoft Office User" w:date="2020-08-13T12:50:00Z">
        <w:r w:rsidR="00636A33">
          <w:rPr>
            <w:rFonts w:eastAsia="Times New Roman" w:cstheme="minorHAnsi"/>
            <w:lang w:val="en-US" w:eastAsia="de-DE"/>
          </w:rPr>
          <w:t xml:space="preserve"> in North Africa</w:t>
        </w:r>
      </w:ins>
      <w:r>
        <w:rPr>
          <w:rFonts w:eastAsia="Times New Roman" w:cstheme="minorHAnsi"/>
          <w:lang w:val="en-US" w:eastAsia="de-DE"/>
        </w:rPr>
        <w:t>, and the Caucasus</w:t>
      </w:r>
      <w:ins w:id="159" w:author="Microsoft Office User" w:date="2020-08-13T12:50:00Z">
        <w:r w:rsidR="00636A33">
          <w:rPr>
            <w:rFonts w:eastAsia="Times New Roman" w:cstheme="minorHAnsi"/>
            <w:lang w:val="en-US" w:eastAsia="de-DE"/>
          </w:rPr>
          <w:t xml:space="preserve"> in Eurasia</w:t>
        </w:r>
      </w:ins>
      <w:r>
        <w:rPr>
          <w:rFonts w:eastAsia="Times New Roman" w:cstheme="minorHAnsi"/>
          <w:lang w:val="en-US" w:eastAsia="de-DE"/>
        </w:rPr>
        <w:t xml:space="preserve">. </w:t>
      </w:r>
    </w:p>
    <w:p w14:paraId="478EE488" w14:textId="77777777" w:rsidR="0054342C" w:rsidRDefault="0054342C" w:rsidP="00C404F7">
      <w:pPr>
        <w:spacing w:after="0" w:line="240" w:lineRule="auto"/>
        <w:rPr>
          <w:rFonts w:eastAsia="Times New Roman" w:cstheme="minorHAnsi"/>
          <w:lang w:val="en-US" w:eastAsia="de-DE"/>
        </w:rPr>
      </w:pPr>
    </w:p>
    <w:p w14:paraId="39DCDF32" w14:textId="1DDD12B2" w:rsidR="00B53DAB" w:rsidRDefault="0054342C" w:rsidP="0054342C">
      <w:pPr>
        <w:spacing w:after="0" w:line="240" w:lineRule="auto"/>
        <w:rPr>
          <w:rFonts w:eastAsia="Times New Roman" w:cstheme="minorHAnsi"/>
          <w:lang w:val="en-US" w:eastAsia="de-DE"/>
        </w:rPr>
      </w:pPr>
      <w:r>
        <w:rPr>
          <w:rFonts w:eastAsia="Times New Roman" w:cstheme="minorHAnsi"/>
          <w:lang w:val="en-US" w:eastAsia="de-DE"/>
        </w:rPr>
        <w:t>To assess whether the distribution of ejectives responds to elevation</w:t>
      </w:r>
      <w:r w:rsidR="00411BCB">
        <w:rPr>
          <w:rFonts w:eastAsia="Times New Roman" w:cstheme="minorHAnsi"/>
          <w:lang w:val="en-US" w:eastAsia="de-DE"/>
        </w:rPr>
        <w:t xml:space="preserve"> as the visual impression suggests</w:t>
      </w:r>
      <w:r>
        <w:rPr>
          <w:rFonts w:eastAsia="Times New Roman" w:cstheme="minorHAnsi"/>
          <w:lang w:val="en-US" w:eastAsia="de-DE"/>
        </w:rPr>
        <w:t>, Everett (2013</w:t>
      </w:r>
      <w:r w:rsidR="005C24B2">
        <w:rPr>
          <w:rFonts w:eastAsia="Times New Roman" w:cstheme="minorHAnsi"/>
          <w:lang w:val="en-US" w:eastAsia="de-DE"/>
        </w:rPr>
        <w:t>a</w:t>
      </w:r>
      <w:r>
        <w:rPr>
          <w:rFonts w:eastAsia="Times New Roman" w:cstheme="minorHAnsi"/>
          <w:lang w:val="en-US" w:eastAsia="de-DE"/>
        </w:rPr>
        <w:t xml:space="preserve">) obtained </w:t>
      </w:r>
      <w:del w:id="160" w:author="Microsoft Office User" w:date="2020-08-13T12:50:00Z">
        <w:r w:rsidDel="00636A33">
          <w:rPr>
            <w:rFonts w:eastAsia="Times New Roman" w:cstheme="minorHAnsi"/>
            <w:lang w:val="en-US" w:eastAsia="de-DE"/>
          </w:rPr>
          <w:delText xml:space="preserve">abstract </w:delText>
        </w:r>
      </w:del>
      <w:ins w:id="161" w:author="Microsoft Office User" w:date="2020-08-13T12:50:00Z">
        <w:r w:rsidR="00636A33">
          <w:rPr>
            <w:rFonts w:eastAsia="Times New Roman" w:cstheme="minorHAnsi"/>
            <w:lang w:val="en-US" w:eastAsia="de-DE"/>
          </w:rPr>
          <w:t xml:space="preserve">geographic </w:t>
        </w:r>
      </w:ins>
      <w:r>
        <w:rPr>
          <w:rFonts w:eastAsia="Times New Roman" w:cstheme="minorHAnsi"/>
          <w:lang w:val="en-US" w:eastAsia="de-DE"/>
        </w:rPr>
        <w:t xml:space="preserve">point coordinates </w:t>
      </w:r>
      <w:r w:rsidR="00067FBD">
        <w:rPr>
          <w:rFonts w:eastAsia="Times New Roman" w:cstheme="minorHAnsi"/>
          <w:lang w:val="en-US" w:eastAsia="de-DE"/>
        </w:rPr>
        <w:t xml:space="preserve">(latitude and longitude) </w:t>
      </w:r>
      <w:r>
        <w:rPr>
          <w:rFonts w:eastAsia="Times New Roman" w:cstheme="minorHAnsi"/>
          <w:lang w:val="en-US" w:eastAsia="de-DE"/>
        </w:rPr>
        <w:t>a</w:t>
      </w:r>
      <w:r w:rsidR="00067FBD">
        <w:rPr>
          <w:rFonts w:eastAsia="Times New Roman" w:cstheme="minorHAnsi"/>
          <w:lang w:val="en-US" w:eastAsia="de-DE"/>
        </w:rPr>
        <w:t xml:space="preserve">s </w:t>
      </w:r>
      <w:r w:rsidR="008E1146">
        <w:rPr>
          <w:rFonts w:eastAsia="Times New Roman" w:cstheme="minorHAnsi"/>
          <w:lang w:val="en-US" w:eastAsia="de-DE"/>
        </w:rPr>
        <w:t>provided</w:t>
      </w:r>
      <w:r w:rsidR="00067FBD">
        <w:rPr>
          <w:rFonts w:eastAsia="Times New Roman" w:cstheme="minorHAnsi"/>
          <w:lang w:val="en-US" w:eastAsia="de-DE"/>
        </w:rPr>
        <w:t xml:space="preserve"> </w:t>
      </w:r>
      <w:r w:rsidR="008E1146">
        <w:rPr>
          <w:rFonts w:eastAsia="Times New Roman" w:cstheme="minorHAnsi"/>
          <w:lang w:val="en-US" w:eastAsia="de-DE"/>
        </w:rPr>
        <w:t>by</w:t>
      </w:r>
      <w:r w:rsidR="00067FBD">
        <w:rPr>
          <w:rFonts w:eastAsia="Times New Roman" w:cstheme="minorHAnsi"/>
          <w:lang w:val="en-US" w:eastAsia="de-DE"/>
        </w:rPr>
        <w:t xml:space="preserve"> the WALS database.</w:t>
      </w:r>
      <w:r>
        <w:rPr>
          <w:rFonts w:eastAsia="Times New Roman" w:cstheme="minorHAnsi"/>
          <w:lang w:val="en-US" w:eastAsia="de-DE"/>
        </w:rPr>
        <w:t xml:space="preserve"> </w:t>
      </w:r>
      <w:r w:rsidR="00067FBD">
        <w:rPr>
          <w:rFonts w:eastAsia="Times New Roman" w:cstheme="minorHAnsi"/>
          <w:lang w:val="en-US" w:eastAsia="de-DE"/>
        </w:rPr>
        <w:t xml:space="preserve">Points are </w:t>
      </w:r>
      <w:r>
        <w:rPr>
          <w:rFonts w:eastAsia="Times New Roman" w:cstheme="minorHAnsi"/>
          <w:lang w:val="en-US" w:eastAsia="de-DE"/>
        </w:rPr>
        <w:t xml:space="preserve">mostly </w:t>
      </w:r>
      <w:r w:rsidR="00067FBD">
        <w:rPr>
          <w:rFonts w:eastAsia="Times New Roman" w:cstheme="minorHAnsi"/>
          <w:lang w:val="en-US" w:eastAsia="de-DE"/>
        </w:rPr>
        <w:t>chosen such that they correspond to</w:t>
      </w:r>
      <w:r>
        <w:rPr>
          <w:rFonts w:eastAsia="Times New Roman" w:cstheme="minorHAnsi"/>
          <w:lang w:val="en-US" w:eastAsia="de-DE"/>
        </w:rPr>
        <w:t xml:space="preserve"> the center of </w:t>
      </w:r>
      <w:r w:rsidR="00067FBD">
        <w:rPr>
          <w:rFonts w:eastAsia="Times New Roman" w:cstheme="minorHAnsi"/>
          <w:lang w:val="en-US" w:eastAsia="de-DE"/>
        </w:rPr>
        <w:t>the languages range</w:t>
      </w:r>
      <w:r>
        <w:rPr>
          <w:rFonts w:eastAsia="Times New Roman" w:cstheme="minorHAnsi"/>
          <w:lang w:val="en-US" w:eastAsia="de-DE"/>
        </w:rPr>
        <w:t>, though for some languages idiosyncratic choices have been made (for instance, Russian appears to have been placed at the coordinates of Moscow)</w:t>
      </w:r>
      <w:r w:rsidR="00067FBD">
        <w:rPr>
          <w:rFonts w:eastAsia="Times New Roman" w:cstheme="minorHAnsi"/>
          <w:lang w:val="en-US" w:eastAsia="de-DE"/>
        </w:rPr>
        <w:t xml:space="preserve">. </w:t>
      </w:r>
      <w:ins w:id="162" w:author="Microsoft Office User" w:date="2020-08-13T12:51:00Z">
        <w:r w:rsidR="00636A33">
          <w:rPr>
            <w:rFonts w:eastAsia="Times New Roman" w:cstheme="minorHAnsi"/>
            <w:lang w:val="en-US" w:eastAsia="de-DE"/>
          </w:rPr>
          <w:t xml:space="preserve">In turn, </w:t>
        </w:r>
      </w:ins>
      <w:del w:id="163" w:author="Microsoft Office User" w:date="2020-08-13T12:51:00Z">
        <w:r w:rsidR="00411BCB" w:rsidDel="00636A33">
          <w:rPr>
            <w:rFonts w:eastAsia="Times New Roman" w:cstheme="minorHAnsi"/>
            <w:lang w:val="en-US" w:eastAsia="de-DE"/>
          </w:rPr>
          <w:delText>These</w:delText>
        </w:r>
        <w:r w:rsidR="008E1146" w:rsidDel="00636A33">
          <w:rPr>
            <w:rFonts w:eastAsia="Times New Roman" w:cstheme="minorHAnsi"/>
            <w:lang w:val="en-US" w:eastAsia="de-DE"/>
          </w:rPr>
          <w:delText xml:space="preserve"> </w:delText>
        </w:r>
      </w:del>
      <w:r w:rsidR="008E1146">
        <w:rPr>
          <w:rFonts w:eastAsia="Times New Roman" w:cstheme="minorHAnsi"/>
          <w:lang w:val="en-US" w:eastAsia="de-DE"/>
        </w:rPr>
        <w:t>Everett used</w:t>
      </w:r>
      <w:del w:id="164" w:author="Microsoft Office User" w:date="2020-08-13T12:51:00Z">
        <w:r w:rsidR="008E1146" w:rsidDel="00636A33">
          <w:rPr>
            <w:rFonts w:eastAsia="Times New Roman" w:cstheme="minorHAnsi"/>
            <w:lang w:val="en-US" w:eastAsia="de-DE"/>
          </w:rPr>
          <w:delText>, in turn,</w:delText>
        </w:r>
      </w:del>
      <w:ins w:id="165" w:author="Microsoft Office User" w:date="2020-08-13T12:51:00Z">
        <w:r w:rsidR="00636A33">
          <w:rPr>
            <w:rFonts w:eastAsia="Times New Roman" w:cstheme="minorHAnsi"/>
            <w:lang w:val="en-US" w:eastAsia="de-DE"/>
          </w:rPr>
          <w:t xml:space="preserve"> these coordinates</w:t>
        </w:r>
      </w:ins>
      <w:r w:rsidR="00411BCB">
        <w:rPr>
          <w:rFonts w:eastAsia="Times New Roman" w:cstheme="minorHAnsi"/>
          <w:lang w:val="en-US" w:eastAsia="de-DE"/>
        </w:rPr>
        <w:t xml:space="preserve"> to obtain a measure for the elevation associated with each </w:t>
      </w:r>
      <w:ins w:id="166" w:author="Microsoft Office User" w:date="2020-08-13T12:51:00Z">
        <w:r w:rsidR="00636A33">
          <w:rPr>
            <w:rFonts w:eastAsia="Times New Roman" w:cstheme="minorHAnsi"/>
            <w:lang w:val="en-US" w:eastAsia="de-DE"/>
          </w:rPr>
          <w:t xml:space="preserve">language in the </w:t>
        </w:r>
      </w:ins>
      <w:r w:rsidR="00411BCB">
        <w:rPr>
          <w:rFonts w:eastAsia="Times New Roman" w:cstheme="minorHAnsi"/>
          <w:lang w:val="en-US" w:eastAsia="de-DE"/>
        </w:rPr>
        <w:lastRenderedPageBreak/>
        <w:t>sample</w:t>
      </w:r>
      <w:del w:id="167" w:author="Microsoft Office User" w:date="2020-08-13T12:51:00Z">
        <w:r w:rsidR="00411BCB" w:rsidDel="00636A33">
          <w:rPr>
            <w:rFonts w:eastAsia="Times New Roman" w:cstheme="minorHAnsi"/>
            <w:lang w:val="en-US" w:eastAsia="de-DE"/>
          </w:rPr>
          <w:delText>d language</w:delText>
        </w:r>
      </w:del>
      <w:ins w:id="168" w:author="Microsoft Office User" w:date="2020-08-13T12:52:00Z">
        <w:r w:rsidR="00636A33">
          <w:rPr>
            <w:rFonts w:eastAsia="Times New Roman" w:cstheme="minorHAnsi"/>
            <w:lang w:val="en-US" w:eastAsia="de-DE"/>
          </w:rPr>
          <w:t>.</w:t>
        </w:r>
      </w:ins>
      <w:del w:id="169" w:author="Microsoft Office User" w:date="2020-08-13T12:52:00Z">
        <w:r w:rsidR="00411BCB" w:rsidDel="00636A33">
          <w:rPr>
            <w:rFonts w:eastAsia="Times New Roman" w:cstheme="minorHAnsi"/>
            <w:lang w:val="en-US" w:eastAsia="de-DE"/>
          </w:rPr>
          <w:delText>, more precisely, with each point coordinate that is representing a sampled language</w:delText>
        </w:r>
      </w:del>
    </w:p>
    <w:p w14:paraId="54056443" w14:textId="77777777" w:rsidR="00B53DAB" w:rsidRDefault="00B53DAB" w:rsidP="0054342C">
      <w:pPr>
        <w:spacing w:after="0" w:line="240" w:lineRule="auto"/>
        <w:rPr>
          <w:rFonts w:eastAsia="Times New Roman" w:cstheme="minorHAnsi"/>
          <w:lang w:val="en-US" w:eastAsia="de-DE"/>
        </w:rPr>
      </w:pPr>
    </w:p>
    <w:p w14:paraId="6EB36D6A" w14:textId="42B63A4E" w:rsidR="0054342C" w:rsidRDefault="00067FBD" w:rsidP="0054342C">
      <w:pPr>
        <w:spacing w:after="0" w:line="240" w:lineRule="auto"/>
        <w:rPr>
          <w:lang w:val="en-US"/>
        </w:rPr>
      </w:pPr>
      <w:r>
        <w:rPr>
          <w:rFonts w:eastAsia="Times New Roman" w:cstheme="minorHAnsi"/>
          <w:lang w:val="en-US" w:eastAsia="de-DE"/>
        </w:rPr>
        <w:t>Descriptively, the</w:t>
      </w:r>
      <w:r w:rsidR="0054342C">
        <w:rPr>
          <w:rFonts w:eastAsia="Times New Roman" w:cstheme="minorHAnsi"/>
          <w:lang w:val="en-US" w:eastAsia="de-DE"/>
        </w:rPr>
        <w:t xml:space="preserve"> result </w:t>
      </w:r>
      <w:r w:rsidR="00B53DAB">
        <w:rPr>
          <w:rFonts w:eastAsia="Times New Roman" w:cstheme="minorHAnsi"/>
          <w:lang w:val="en-US" w:eastAsia="de-DE"/>
        </w:rPr>
        <w:t>was</w:t>
      </w:r>
      <w:r w:rsidR="0054342C">
        <w:rPr>
          <w:rFonts w:eastAsia="Times New Roman" w:cstheme="minorHAnsi"/>
          <w:lang w:val="en-US" w:eastAsia="de-DE"/>
        </w:rPr>
        <w:t xml:space="preserve"> that the mean elevation (as </w:t>
      </w:r>
      <w:r w:rsidR="008E1146">
        <w:rPr>
          <w:rFonts w:eastAsia="Times New Roman" w:cstheme="minorHAnsi"/>
          <w:lang w:val="en-US" w:eastAsia="de-DE"/>
        </w:rPr>
        <w:t xml:space="preserve">extracted on the basis of </w:t>
      </w:r>
      <w:r w:rsidR="0054342C">
        <w:rPr>
          <w:rFonts w:eastAsia="Times New Roman" w:cstheme="minorHAnsi"/>
          <w:lang w:val="en-US" w:eastAsia="de-DE"/>
        </w:rPr>
        <w:t xml:space="preserve"> WALS</w:t>
      </w:r>
      <w:r w:rsidR="008E1146">
        <w:rPr>
          <w:rFonts w:eastAsia="Times New Roman" w:cstheme="minorHAnsi"/>
          <w:lang w:val="en-US" w:eastAsia="de-DE"/>
        </w:rPr>
        <w:t xml:space="preserve"> coordinates</w:t>
      </w:r>
      <w:r w:rsidR="0054342C">
        <w:rPr>
          <w:rFonts w:eastAsia="Times New Roman" w:cstheme="minorHAnsi"/>
          <w:lang w:val="en-US" w:eastAsia="de-DE"/>
        </w:rPr>
        <w:t>) for languages with ejectives was 955</w:t>
      </w:r>
      <w:r w:rsidR="008E1146">
        <w:rPr>
          <w:rFonts w:eastAsia="Times New Roman" w:cstheme="minorHAnsi"/>
          <w:lang w:val="en-US" w:eastAsia="de-DE"/>
        </w:rPr>
        <w:t xml:space="preserve"> </w:t>
      </w:r>
      <w:r w:rsidR="0054342C">
        <w:rPr>
          <w:rFonts w:eastAsia="Times New Roman" w:cstheme="minorHAnsi"/>
          <w:lang w:val="en-US" w:eastAsia="de-DE"/>
        </w:rPr>
        <w:t>m</w:t>
      </w:r>
      <w:ins w:id="170" w:author="Microsoft Office User" w:date="2020-08-13T12:52:00Z">
        <w:r w:rsidR="00636A33">
          <w:rPr>
            <w:rFonts w:eastAsia="Times New Roman" w:cstheme="minorHAnsi"/>
            <w:lang w:val="en-US" w:eastAsia="de-DE"/>
          </w:rPr>
          <w:t>eters above sea level</w:t>
        </w:r>
      </w:ins>
      <w:del w:id="171" w:author="Microsoft Office User" w:date="2020-08-13T12:52:00Z">
        <w:r w:rsidR="008E1146" w:rsidDel="00636A33">
          <w:rPr>
            <w:rFonts w:eastAsia="Times New Roman" w:cstheme="minorHAnsi"/>
            <w:lang w:val="en-US" w:eastAsia="de-DE"/>
          </w:rPr>
          <w:delText>asl</w:delText>
        </w:r>
      </w:del>
      <w:r w:rsidR="0054342C">
        <w:rPr>
          <w:rFonts w:eastAsia="Times New Roman" w:cstheme="minorHAnsi"/>
          <w:lang w:val="en-US" w:eastAsia="de-DE"/>
        </w:rPr>
        <w:t xml:space="preserve"> and </w:t>
      </w:r>
      <w:r>
        <w:rPr>
          <w:rFonts w:eastAsia="Times New Roman" w:cstheme="minorHAnsi"/>
          <w:lang w:val="en-US" w:eastAsia="de-DE"/>
        </w:rPr>
        <w:t>that without them was at 631</w:t>
      </w:r>
      <w:del w:id="172" w:author="Microsoft Office User" w:date="2020-08-13T12:53:00Z">
        <w:r w:rsidR="008E1146" w:rsidDel="00636A33">
          <w:rPr>
            <w:rFonts w:eastAsia="Times New Roman" w:cstheme="minorHAnsi"/>
            <w:lang w:val="en-US" w:eastAsia="de-DE"/>
          </w:rPr>
          <w:delText xml:space="preserve"> </w:delText>
        </w:r>
        <w:r w:rsidDel="00636A33">
          <w:rPr>
            <w:rFonts w:eastAsia="Times New Roman" w:cstheme="minorHAnsi"/>
            <w:lang w:val="en-US" w:eastAsia="de-DE"/>
          </w:rPr>
          <w:delText>m</w:delText>
        </w:r>
        <w:r w:rsidR="008E1146" w:rsidDel="00636A33">
          <w:rPr>
            <w:rFonts w:eastAsia="Times New Roman" w:cstheme="minorHAnsi"/>
            <w:lang w:val="en-US" w:eastAsia="de-DE"/>
          </w:rPr>
          <w:delText>asl</w:delText>
        </w:r>
      </w:del>
      <w:r w:rsidR="008E1146">
        <w:rPr>
          <w:rFonts w:eastAsia="Times New Roman" w:cstheme="minorHAnsi"/>
          <w:lang w:val="en-US" w:eastAsia="de-DE"/>
        </w:rPr>
        <w:t>.</w:t>
      </w:r>
      <w:r>
        <w:rPr>
          <w:rFonts w:eastAsia="Times New Roman" w:cstheme="minorHAnsi"/>
          <w:lang w:val="en-US" w:eastAsia="de-DE"/>
        </w:rPr>
        <w:t xml:space="preserve"> To investigate </w:t>
      </w:r>
      <w:r w:rsidR="00B53DAB">
        <w:rPr>
          <w:rFonts w:eastAsia="Times New Roman" w:cstheme="minorHAnsi"/>
          <w:lang w:val="en-US" w:eastAsia="de-DE"/>
        </w:rPr>
        <w:t>f</w:t>
      </w:r>
      <w:r>
        <w:rPr>
          <w:rFonts w:eastAsia="Times New Roman" w:cstheme="minorHAnsi"/>
          <w:lang w:val="en-US" w:eastAsia="de-DE"/>
        </w:rPr>
        <w:t xml:space="preserve">urther, Everett defined </w:t>
      </w:r>
      <w:r w:rsidR="0054342C">
        <w:rPr>
          <w:rFonts w:eastAsia="Times New Roman" w:cstheme="minorHAnsi"/>
          <w:lang w:val="en-US" w:eastAsia="de-DE"/>
        </w:rPr>
        <w:t xml:space="preserve">“high elevation zones”, </w:t>
      </w:r>
      <w:r>
        <w:rPr>
          <w:rFonts w:eastAsia="Times New Roman" w:cstheme="minorHAnsi"/>
          <w:lang w:val="en-US" w:eastAsia="de-DE"/>
        </w:rPr>
        <w:t xml:space="preserve">i.e. regions </w:t>
      </w:r>
      <w:r w:rsidR="0054342C">
        <w:rPr>
          <w:rFonts w:eastAsia="Times New Roman" w:cstheme="minorHAnsi"/>
          <w:lang w:val="en-US" w:eastAsia="de-DE"/>
        </w:rPr>
        <w:t>“</w:t>
      </w:r>
      <w:r w:rsidR="0054342C" w:rsidRPr="009F5F1E">
        <w:rPr>
          <w:lang w:val="en-US"/>
        </w:rPr>
        <w:t>greater than 1500</w:t>
      </w:r>
      <w:del w:id="173" w:author="Microsoft Office User" w:date="2020-08-13T12:53:00Z">
        <w:r w:rsidR="0054342C" w:rsidRPr="009F5F1E" w:rsidDel="00636A33">
          <w:rPr>
            <w:lang w:val="en-US"/>
          </w:rPr>
          <w:delText xml:space="preserve"> </w:delText>
        </w:r>
      </w:del>
      <w:r w:rsidR="0054342C" w:rsidRPr="009F5F1E">
        <w:rPr>
          <w:lang w:val="en-US"/>
        </w:rPr>
        <w:t>m in altitude, plus land within 200 km of such a region of high altitude</w:t>
      </w:r>
      <w:r w:rsidR="0054342C">
        <w:rPr>
          <w:lang w:val="en-US"/>
        </w:rPr>
        <w:t>.”</w:t>
      </w:r>
      <w:r>
        <w:rPr>
          <w:rStyle w:val="Funotenzeichen"/>
          <w:lang w:val="en-US"/>
        </w:rPr>
        <w:footnoteReference w:id="1"/>
      </w:r>
      <w:r w:rsidR="0054342C">
        <w:rPr>
          <w:lang w:val="en-US"/>
        </w:rPr>
        <w:t xml:space="preserve"> The resulting 2 x 2 classification </w:t>
      </w:r>
      <w:r w:rsidR="00411BCB">
        <w:rPr>
          <w:lang w:val="en-US"/>
        </w:rPr>
        <w:t xml:space="preserve">(presence vs. absence of ejective consonants and location of a language within such a “high elevation zone” </w:t>
      </w:r>
      <w:r w:rsidR="00C35683">
        <w:rPr>
          <w:lang w:val="en-US"/>
        </w:rPr>
        <w:t xml:space="preserve">vs. location outside) </w:t>
      </w:r>
      <w:r w:rsidR="008E1146">
        <w:rPr>
          <w:lang w:val="en-US"/>
        </w:rPr>
        <w:t>showed a statistically</w:t>
      </w:r>
      <w:r w:rsidR="00C35683">
        <w:rPr>
          <w:lang w:val="en-US"/>
        </w:rPr>
        <w:t xml:space="preserve"> </w:t>
      </w:r>
      <w:r w:rsidR="0054342C">
        <w:rPr>
          <w:lang w:val="en-US"/>
        </w:rPr>
        <w:t>significant</w:t>
      </w:r>
      <w:r w:rsidR="008E1146">
        <w:rPr>
          <w:lang w:val="en-US"/>
        </w:rPr>
        <w:t xml:space="preserve"> difference</w:t>
      </w:r>
      <w:del w:id="176" w:author="Microsoft Office User" w:date="2020-08-13T12:53:00Z">
        <w:r w:rsidR="008E1146" w:rsidDel="00636A33">
          <w:rPr>
            <w:lang w:val="en-US"/>
          </w:rPr>
          <w:delText>s</w:delText>
        </w:r>
      </w:del>
      <w:r w:rsidR="00C35683">
        <w:rPr>
          <w:lang w:val="en-US"/>
        </w:rPr>
        <w:t>;</w:t>
      </w:r>
      <w:r w:rsidR="0054342C">
        <w:rPr>
          <w:lang w:val="en-US"/>
        </w:rPr>
        <w:t xml:space="preserve"> </w:t>
      </w:r>
      <w:r w:rsidR="00C35683">
        <w:rPr>
          <w:lang w:val="en-US"/>
        </w:rPr>
        <w:t xml:space="preserve">later </w:t>
      </w:r>
      <w:r w:rsidR="008E1146">
        <w:rPr>
          <w:lang w:val="en-US"/>
        </w:rPr>
        <w:t>in the analysis, Everett (2013a)</w:t>
      </w:r>
      <w:r w:rsidR="0054342C">
        <w:rPr>
          <w:lang w:val="en-US"/>
        </w:rPr>
        <w:t xml:space="preserve"> </w:t>
      </w:r>
      <w:r w:rsidR="008E1146">
        <w:rPr>
          <w:lang w:val="en-US"/>
        </w:rPr>
        <w:t>demonstrates that</w:t>
      </w:r>
      <w:r w:rsidR="0054342C">
        <w:rPr>
          <w:lang w:val="en-US"/>
        </w:rPr>
        <w:t xml:space="preserve"> </w:t>
      </w:r>
      <w:ins w:id="177" w:author="Reviewer" w:date="2020-08-13T19:02:00Z">
        <w:r w:rsidR="002B47B7">
          <w:rPr>
            <w:lang w:val="en-US"/>
          </w:rPr>
          <w:t xml:space="preserve">languages </w:t>
        </w:r>
      </w:ins>
      <w:r w:rsidR="0054342C">
        <w:rPr>
          <w:lang w:val="en-US"/>
        </w:rPr>
        <w:t xml:space="preserve">with ejectives that are outside </w:t>
      </w:r>
      <w:del w:id="178" w:author="Reviewer" w:date="2020-08-13T19:02:00Z">
        <w:r w:rsidR="0054342C" w:rsidDel="002B47B7">
          <w:rPr>
            <w:lang w:val="en-US"/>
          </w:rPr>
          <w:delText>the region</w:delText>
        </w:r>
      </w:del>
      <w:ins w:id="179" w:author="Reviewer" w:date="2020-08-13T19:02:00Z">
        <w:r w:rsidR="002B47B7">
          <w:rPr>
            <w:lang w:val="en-US"/>
          </w:rPr>
          <w:t>high elevation zones thus defined</w:t>
        </w:r>
      </w:ins>
      <w:r w:rsidR="0054342C">
        <w:rPr>
          <w:lang w:val="en-US"/>
        </w:rPr>
        <w:t xml:space="preserve"> are closer on average to such regions than those without. </w:t>
      </w:r>
    </w:p>
    <w:p w14:paraId="74797FFA" w14:textId="77777777" w:rsidR="0054342C" w:rsidRDefault="0054342C" w:rsidP="0054342C">
      <w:pPr>
        <w:spacing w:after="0" w:line="240" w:lineRule="auto"/>
        <w:rPr>
          <w:lang w:val="en-US"/>
        </w:rPr>
      </w:pPr>
    </w:p>
    <w:p w14:paraId="6203A09D" w14:textId="1234A20A" w:rsidR="0054342C" w:rsidRDefault="00B53DAB" w:rsidP="0054342C">
      <w:pPr>
        <w:spacing w:after="0" w:line="240" w:lineRule="auto"/>
        <w:rPr>
          <w:lang w:val="en-US"/>
        </w:rPr>
      </w:pPr>
      <w:r>
        <w:rPr>
          <w:lang w:val="en-US"/>
        </w:rPr>
        <w:t>For quite some time</w:t>
      </w:r>
      <w:r w:rsidR="00067FBD">
        <w:rPr>
          <w:lang w:val="en-US"/>
        </w:rPr>
        <w:t>, it has been recognized that both genealogical and areal biases must be taken into account when assessing typological distributions.</w:t>
      </w:r>
      <w:r w:rsidR="0054342C">
        <w:rPr>
          <w:lang w:val="en-US"/>
        </w:rPr>
        <w:t xml:space="preserve"> Everett </w:t>
      </w:r>
      <w:r>
        <w:rPr>
          <w:lang w:val="en-US"/>
        </w:rPr>
        <w:t>(2013</w:t>
      </w:r>
      <w:r w:rsidR="005C24B2">
        <w:rPr>
          <w:lang w:val="en-US"/>
        </w:rPr>
        <w:t>a</w:t>
      </w:r>
      <w:r>
        <w:rPr>
          <w:lang w:val="en-US"/>
        </w:rPr>
        <w:t xml:space="preserve">) </w:t>
      </w:r>
      <w:r w:rsidR="0054342C">
        <w:rPr>
          <w:lang w:val="en-US"/>
        </w:rPr>
        <w:t xml:space="preserve">does address the possibility that the distribution </w:t>
      </w:r>
      <w:r w:rsidR="00C35683">
        <w:rPr>
          <w:lang w:val="en-US"/>
        </w:rPr>
        <w:t xml:space="preserve">of ejectives and the impression </w:t>
      </w:r>
      <w:r w:rsidR="008E1146">
        <w:rPr>
          <w:lang w:val="en-US"/>
        </w:rPr>
        <w:t>that they tend to occur</w:t>
      </w:r>
      <w:r w:rsidR="00C35683">
        <w:rPr>
          <w:lang w:val="en-US"/>
        </w:rPr>
        <w:t xml:space="preserve"> at higher altitudes </w:t>
      </w:r>
      <w:r w:rsidR="0054342C">
        <w:rPr>
          <w:lang w:val="en-US"/>
        </w:rPr>
        <w:t>may be influenced by particular language families</w:t>
      </w:r>
      <w:r w:rsidR="008E1146">
        <w:rPr>
          <w:lang w:val="en-US"/>
        </w:rPr>
        <w:t>. However, he</w:t>
      </w:r>
      <w:r w:rsidR="005F7FCB">
        <w:rPr>
          <w:lang w:val="en-US"/>
        </w:rPr>
        <w:t xml:space="preserve"> outrightly</w:t>
      </w:r>
      <w:r w:rsidR="0054342C">
        <w:rPr>
          <w:lang w:val="en-US"/>
        </w:rPr>
        <w:t xml:space="preserve"> dismisses the idea that genealogical biases might confound the results by observing that</w:t>
      </w:r>
      <w:ins w:id="180" w:author="Microsoft Office User" w:date="2020-08-13T12:54:00Z">
        <w:r w:rsidR="00636A33">
          <w:rPr>
            <w:lang w:val="en-US"/>
          </w:rPr>
          <w:t>,</w:t>
        </w:r>
      </w:ins>
      <w:r w:rsidR="0054342C">
        <w:rPr>
          <w:lang w:val="en-US"/>
        </w:rPr>
        <w:t xml:space="preserve"> in those regions where ejectives cluster together</w:t>
      </w:r>
      <w:ins w:id="181" w:author="Microsoft Office User" w:date="2020-08-13T12:54:00Z">
        <w:r w:rsidR="00636A33">
          <w:rPr>
            <w:lang w:val="en-US"/>
          </w:rPr>
          <w:t>,</w:t>
        </w:r>
      </w:ins>
      <w:r w:rsidR="0054342C">
        <w:rPr>
          <w:lang w:val="en-US"/>
        </w:rPr>
        <w:t xml:space="preserve"> it is always several language families that are represented and </w:t>
      </w:r>
      <w:ins w:id="182" w:author="Microsoft Office User" w:date="2020-08-13T12:54:00Z">
        <w:r w:rsidR="00636A33">
          <w:rPr>
            <w:lang w:val="en-US"/>
          </w:rPr>
          <w:t xml:space="preserve">that </w:t>
        </w:r>
      </w:ins>
      <w:r w:rsidR="0054342C">
        <w:rPr>
          <w:lang w:val="en-US"/>
        </w:rPr>
        <w:t>contr</w:t>
      </w:r>
      <w:r w:rsidR="00067FBD">
        <w:rPr>
          <w:lang w:val="en-US"/>
        </w:rPr>
        <w:t>ibute to the apparent pattern.</w:t>
      </w:r>
      <w:r w:rsidR="00C35683">
        <w:rPr>
          <w:lang w:val="en-US"/>
        </w:rPr>
        <w:t xml:space="preserve"> </w:t>
      </w:r>
      <w:r w:rsidR="0054342C">
        <w:rPr>
          <w:lang w:val="en-US"/>
        </w:rPr>
        <w:t>Making the pioneering observation of large-scale areality</w:t>
      </w:r>
      <w:r w:rsidR="00067FBD">
        <w:rPr>
          <w:lang w:val="en-US"/>
        </w:rPr>
        <w:t xml:space="preserve"> in word order</w:t>
      </w:r>
      <w:r w:rsidR="0054342C">
        <w:rPr>
          <w:lang w:val="en-US"/>
        </w:rPr>
        <w:t xml:space="preserve"> </w:t>
      </w:r>
      <w:r w:rsidR="00067FBD">
        <w:rPr>
          <w:lang w:val="en-US"/>
        </w:rPr>
        <w:t xml:space="preserve">regularities, </w:t>
      </w:r>
      <w:r w:rsidR="0054342C">
        <w:rPr>
          <w:lang w:val="en-US"/>
        </w:rPr>
        <w:t>Dryer (1989) suggested that that a typological correlation can be considered genuine if it occurs in five</w:t>
      </w:r>
      <w:r w:rsidR="00067FBD">
        <w:rPr>
          <w:lang w:val="en-US"/>
        </w:rPr>
        <w:t xml:space="preserve"> of six so-called “macro areas” which have since then become a sort of widely applied quasi-standard in assessing areal effects in evaluations of typological distributions and correlations. </w:t>
      </w:r>
      <w:r w:rsidR="0054342C">
        <w:rPr>
          <w:lang w:val="en-US"/>
        </w:rPr>
        <w:t xml:space="preserve"> Not situating his own analysis in this context explicitly, Everett offers a similar analysis by calculating the differences separately for Africa, Eurasia, South America and North America, noting that the expected differential occurs in Africa, Eurasia, and South Am</w:t>
      </w:r>
      <w:r w:rsidR="00067FBD">
        <w:rPr>
          <w:lang w:val="en-US"/>
        </w:rPr>
        <w:t>erica but not in North America (</w:t>
      </w:r>
      <w:r w:rsidR="0054342C">
        <w:rPr>
          <w:lang w:val="en-US"/>
        </w:rPr>
        <w:t xml:space="preserve">however, the difference </w:t>
      </w:r>
      <w:r w:rsidR="00067FBD">
        <w:rPr>
          <w:lang w:val="en-US"/>
        </w:rPr>
        <w:t>is significant only for Africa as Everett 2013</w:t>
      </w:r>
      <w:r w:rsidR="005C24B2">
        <w:rPr>
          <w:lang w:val="en-US"/>
        </w:rPr>
        <w:t>a</w:t>
      </w:r>
      <w:r w:rsidR="00067FBD">
        <w:rPr>
          <w:lang w:val="en-US"/>
        </w:rPr>
        <w:t xml:space="preserve">’s Table 5 shows, </w:t>
      </w:r>
      <w:r w:rsidR="005C24B2">
        <w:rPr>
          <w:lang w:val="en-US"/>
        </w:rPr>
        <w:t xml:space="preserve">but it does come out as significant throughout on the basis of a larger analysis informally offered in Everett 2013b; in both cases, </w:t>
      </w:r>
      <w:r w:rsidR="0054342C">
        <w:rPr>
          <w:lang w:val="en-US"/>
        </w:rPr>
        <w:t>no correction for multiple testing appears to have been carried out)</w:t>
      </w:r>
      <w:r w:rsidR="00BD7EBC">
        <w:rPr>
          <w:lang w:val="en-US"/>
        </w:rPr>
        <w:t>.</w:t>
      </w:r>
    </w:p>
    <w:p w14:paraId="315DA45C" w14:textId="0904541A" w:rsidR="003F23B1" w:rsidRDefault="003F23B1" w:rsidP="00C404F7">
      <w:pPr>
        <w:spacing w:after="0" w:line="240" w:lineRule="auto"/>
        <w:rPr>
          <w:rFonts w:eastAsia="Times New Roman" w:cstheme="minorHAnsi"/>
          <w:lang w:val="en-US" w:eastAsia="de-DE"/>
        </w:rPr>
      </w:pPr>
    </w:p>
    <w:p w14:paraId="3FE65AD5" w14:textId="57A05B34" w:rsidR="00CD476B" w:rsidRDefault="00CD476B" w:rsidP="00C404F7">
      <w:pPr>
        <w:spacing w:after="0" w:line="240" w:lineRule="auto"/>
        <w:rPr>
          <w:rFonts w:eastAsia="Times New Roman" w:cstheme="minorHAnsi"/>
          <w:lang w:val="en-US" w:eastAsia="de-DE"/>
        </w:rPr>
      </w:pPr>
      <w:r>
        <w:rPr>
          <w:rFonts w:eastAsia="Times New Roman" w:cstheme="minorHAnsi"/>
          <w:lang w:val="en-US" w:eastAsia="de-DE"/>
        </w:rPr>
        <w:t xml:space="preserve">Everett </w:t>
      </w:r>
      <w:r w:rsidR="008E1146">
        <w:rPr>
          <w:rFonts w:eastAsia="Times New Roman" w:cstheme="minorHAnsi"/>
          <w:lang w:val="en-US" w:eastAsia="de-DE"/>
        </w:rPr>
        <w:t xml:space="preserve">(2013a) </w:t>
      </w:r>
      <w:r>
        <w:rPr>
          <w:rFonts w:eastAsia="Times New Roman" w:cstheme="minorHAnsi"/>
          <w:lang w:val="en-US" w:eastAsia="de-DE"/>
        </w:rPr>
        <w:t>offers two different theories as to how the inclusion of ejective sounds in phonological inventories may be adaptive in high-altitude environments</w:t>
      </w:r>
      <w:r w:rsidR="00B76389">
        <w:rPr>
          <w:rFonts w:eastAsia="Times New Roman" w:cstheme="minorHAnsi"/>
          <w:lang w:val="en-US" w:eastAsia="de-DE"/>
        </w:rPr>
        <w:t>, without making a commitment whether either, both</w:t>
      </w:r>
      <w:r w:rsidR="008E1146">
        <w:rPr>
          <w:rFonts w:eastAsia="Times New Roman" w:cstheme="minorHAnsi"/>
          <w:lang w:val="en-US" w:eastAsia="de-DE"/>
        </w:rPr>
        <w:t>,</w:t>
      </w:r>
      <w:r w:rsidR="00B76389">
        <w:rPr>
          <w:rFonts w:eastAsia="Times New Roman" w:cstheme="minorHAnsi"/>
          <w:lang w:val="en-US" w:eastAsia="de-DE"/>
        </w:rPr>
        <w:t xml:space="preserve"> or neither is really operative (</w:t>
      </w:r>
      <w:commentRangeStart w:id="183"/>
      <w:commentRangeStart w:id="184"/>
      <w:r w:rsidR="00B76389">
        <w:rPr>
          <w:rFonts w:eastAsia="Times New Roman" w:cstheme="minorHAnsi"/>
          <w:lang w:val="en-US" w:eastAsia="de-DE"/>
        </w:rPr>
        <w:t>cf.</w:t>
      </w:r>
      <w:del w:id="185" w:author="Microsoft Office User" w:date="2020-08-13T12:55:00Z">
        <w:r w:rsidR="00B76389" w:rsidDel="00636A33">
          <w:rPr>
            <w:rFonts w:eastAsia="Times New Roman" w:cstheme="minorHAnsi"/>
            <w:lang w:val="en-US" w:eastAsia="de-DE"/>
          </w:rPr>
          <w:delText xml:space="preserve"> also </w:delText>
        </w:r>
      </w:del>
      <w:ins w:id="186" w:author="Microsoft Office User" w:date="2020-08-13T12:55:00Z">
        <w:r w:rsidR="00636A33">
          <w:rPr>
            <w:rFonts w:eastAsia="Times New Roman" w:cstheme="minorHAnsi"/>
            <w:lang w:val="en-US" w:eastAsia="de-DE"/>
          </w:rPr>
          <w:t xml:space="preserve"> </w:t>
        </w:r>
      </w:ins>
      <w:r w:rsidR="00B76389">
        <w:rPr>
          <w:rFonts w:eastAsia="Times New Roman" w:cstheme="minorHAnsi"/>
          <w:lang w:val="en-US" w:eastAsia="de-DE"/>
        </w:rPr>
        <w:t>Everett 2013b</w:t>
      </w:r>
      <w:commentRangeEnd w:id="183"/>
      <w:r w:rsidR="00636A33">
        <w:rPr>
          <w:rStyle w:val="Kommentarzeichen"/>
        </w:rPr>
        <w:commentReference w:id="183"/>
      </w:r>
      <w:commentRangeEnd w:id="184"/>
      <w:r w:rsidR="002B47B7">
        <w:rPr>
          <w:rStyle w:val="Kommentarzeichen"/>
        </w:rPr>
        <w:commentReference w:id="184"/>
      </w:r>
      <w:r w:rsidR="00B76389">
        <w:rPr>
          <w:rFonts w:eastAsia="Times New Roman" w:cstheme="minorHAnsi"/>
          <w:lang w:val="en-US" w:eastAsia="de-DE"/>
        </w:rPr>
        <w:t>)</w:t>
      </w:r>
      <w:del w:id="187" w:author="Microsoft Office User" w:date="2020-08-13T12:56:00Z">
        <w:r w:rsidDel="00636A33">
          <w:rPr>
            <w:rFonts w:eastAsia="Times New Roman" w:cstheme="minorHAnsi"/>
            <w:lang w:val="en-US" w:eastAsia="de-DE"/>
          </w:rPr>
          <w:delText>: o</w:delText>
        </w:r>
      </w:del>
      <w:ins w:id="188" w:author="Microsoft Office User" w:date="2020-08-13T12:56:00Z">
        <w:r w:rsidR="00636A33">
          <w:rPr>
            <w:rFonts w:eastAsia="Times New Roman" w:cstheme="minorHAnsi"/>
            <w:lang w:val="en-US" w:eastAsia="de-DE"/>
          </w:rPr>
          <w:t>. O</w:t>
        </w:r>
      </w:ins>
      <w:r>
        <w:rPr>
          <w:rFonts w:eastAsia="Times New Roman" w:cstheme="minorHAnsi"/>
          <w:lang w:val="en-US" w:eastAsia="de-DE"/>
        </w:rPr>
        <w:t xml:space="preserve">ne possible factor </w:t>
      </w:r>
      <w:del w:id="189" w:author="Microsoft Office User" w:date="2020-08-13T12:56:00Z">
        <w:r w:rsidDel="00636A33">
          <w:rPr>
            <w:rFonts w:eastAsia="Times New Roman" w:cstheme="minorHAnsi"/>
            <w:lang w:val="en-US" w:eastAsia="de-DE"/>
          </w:rPr>
          <w:delText xml:space="preserve">which </w:delText>
        </w:r>
      </w:del>
      <w:ins w:id="190" w:author="Microsoft Office User" w:date="2020-08-13T12:56:00Z">
        <w:r w:rsidR="00636A33">
          <w:rPr>
            <w:rFonts w:eastAsia="Times New Roman" w:cstheme="minorHAnsi"/>
            <w:lang w:val="en-US" w:eastAsia="de-DE"/>
          </w:rPr>
          <w:t xml:space="preserve">that </w:t>
        </w:r>
      </w:ins>
      <w:r>
        <w:rPr>
          <w:rFonts w:eastAsia="Times New Roman" w:cstheme="minorHAnsi"/>
          <w:lang w:val="en-US" w:eastAsia="de-DE"/>
        </w:rPr>
        <w:t xml:space="preserve">Everett </w:t>
      </w:r>
      <w:del w:id="191" w:author="Microsoft Office User" w:date="2020-08-13T12:56:00Z">
        <w:r w:rsidDel="00636A33">
          <w:rPr>
            <w:rFonts w:eastAsia="Times New Roman" w:cstheme="minorHAnsi"/>
            <w:lang w:val="en-US" w:eastAsia="de-DE"/>
          </w:rPr>
          <w:delText xml:space="preserve">ponders </w:delText>
        </w:r>
      </w:del>
      <w:ins w:id="192" w:author="Microsoft Office User" w:date="2020-08-13T12:56:00Z">
        <w:r w:rsidR="00636A33">
          <w:rPr>
            <w:rFonts w:eastAsia="Times New Roman" w:cstheme="minorHAnsi"/>
            <w:lang w:val="en-US" w:eastAsia="de-DE"/>
          </w:rPr>
          <w:t xml:space="preserve">discusses </w:t>
        </w:r>
      </w:ins>
      <w:r>
        <w:rPr>
          <w:rFonts w:eastAsia="Times New Roman" w:cstheme="minorHAnsi"/>
          <w:lang w:val="en-US" w:eastAsia="de-DE"/>
        </w:rPr>
        <w:t>is related to a tradition in linguistics that emphasizes the com</w:t>
      </w:r>
      <w:r w:rsidR="00067FBD">
        <w:rPr>
          <w:rFonts w:eastAsia="Times New Roman" w:cstheme="minorHAnsi"/>
          <w:lang w:val="en-US" w:eastAsia="de-DE"/>
        </w:rPr>
        <w:t xml:space="preserve">peting motivations, especially </w:t>
      </w:r>
      <w:r>
        <w:rPr>
          <w:rFonts w:eastAsia="Times New Roman" w:cstheme="minorHAnsi"/>
          <w:lang w:val="en-US" w:eastAsia="de-DE"/>
        </w:rPr>
        <w:t>in phonology, between minimizing articulatory effort and maximizing expressive possibilities</w:t>
      </w:r>
      <w:r w:rsidR="0054342C">
        <w:rPr>
          <w:rFonts w:eastAsia="Times New Roman" w:cstheme="minorHAnsi"/>
          <w:lang w:val="en-US" w:eastAsia="de-DE"/>
        </w:rPr>
        <w:t xml:space="preserve"> (e.g. Martinet 1952)</w:t>
      </w:r>
      <w:r>
        <w:rPr>
          <w:rFonts w:eastAsia="Times New Roman" w:cstheme="minorHAnsi"/>
          <w:lang w:val="en-US" w:eastAsia="de-DE"/>
        </w:rPr>
        <w:t xml:space="preserve">. Given that ambient air pressure is undoubtedly lower in high-altitude environments than it is </w:t>
      </w:r>
      <w:del w:id="193" w:author="Microsoft Office User" w:date="2020-08-13T12:57:00Z">
        <w:r w:rsidDel="00636A33">
          <w:rPr>
            <w:rFonts w:eastAsia="Times New Roman" w:cstheme="minorHAnsi"/>
            <w:lang w:val="en-US" w:eastAsia="de-DE"/>
          </w:rPr>
          <w:delText>closer to the</w:delText>
        </w:r>
      </w:del>
      <w:ins w:id="194" w:author="Microsoft Office User" w:date="2020-08-13T12:57:00Z">
        <w:r w:rsidR="00636A33">
          <w:rPr>
            <w:rFonts w:eastAsia="Times New Roman" w:cstheme="minorHAnsi"/>
            <w:lang w:val="en-US" w:eastAsia="de-DE"/>
          </w:rPr>
          <w:t>at or near</w:t>
        </w:r>
      </w:ins>
      <w:r>
        <w:rPr>
          <w:rFonts w:eastAsia="Times New Roman" w:cstheme="minorHAnsi"/>
          <w:lang w:val="en-US" w:eastAsia="de-DE"/>
        </w:rPr>
        <w:t xml:space="preserve"> sea level, the articulatory effort of ejectives, specifically the creation of the pressure differential that is necessary for their production</w:t>
      </w:r>
      <w:r w:rsidR="00C35683">
        <w:rPr>
          <w:rFonts w:eastAsia="Times New Roman" w:cstheme="minorHAnsi"/>
          <w:lang w:val="en-US" w:eastAsia="de-DE"/>
        </w:rPr>
        <w:t>,</w:t>
      </w:r>
      <w:r>
        <w:rPr>
          <w:rFonts w:eastAsia="Times New Roman" w:cstheme="minorHAnsi"/>
          <w:lang w:val="en-US" w:eastAsia="de-DE"/>
        </w:rPr>
        <w:t xml:space="preserve"> </w:t>
      </w:r>
      <w:r w:rsidR="00C35683">
        <w:rPr>
          <w:rFonts w:eastAsia="Times New Roman" w:cstheme="minorHAnsi"/>
          <w:lang w:val="en-US" w:eastAsia="de-DE"/>
        </w:rPr>
        <w:t xml:space="preserve">should be </w:t>
      </w:r>
      <w:r>
        <w:rPr>
          <w:rFonts w:eastAsia="Times New Roman" w:cstheme="minorHAnsi"/>
          <w:lang w:val="en-US" w:eastAsia="de-DE"/>
        </w:rPr>
        <w:t>lower</w:t>
      </w:r>
      <w:r w:rsidR="00C35683">
        <w:rPr>
          <w:rFonts w:eastAsia="Times New Roman" w:cstheme="minorHAnsi"/>
          <w:lang w:val="en-US" w:eastAsia="de-DE"/>
        </w:rPr>
        <w:t xml:space="preserve"> at high altitudes</w:t>
      </w:r>
      <w:r>
        <w:rPr>
          <w:rFonts w:eastAsia="Times New Roman" w:cstheme="minorHAnsi"/>
          <w:lang w:val="en-US" w:eastAsia="de-DE"/>
        </w:rPr>
        <w:t xml:space="preserve">. This may be an incentive for speakers of languages in high-altitude environments to use this acoustically salient class of sounds. On the other hand, Everett hypothesizes, ejectives may also be adaptive in high-altitude environments because the non-pulmonic airflow that is involved in the production of ejectives may help to prevent </w:t>
      </w:r>
      <w:r w:rsidR="0054342C">
        <w:rPr>
          <w:rFonts w:eastAsia="Times New Roman" w:cstheme="minorHAnsi"/>
          <w:lang w:val="en-US" w:eastAsia="de-DE"/>
        </w:rPr>
        <w:t>desiccation</w:t>
      </w:r>
      <w:r>
        <w:rPr>
          <w:rFonts w:eastAsia="Times New Roman" w:cstheme="minorHAnsi"/>
          <w:lang w:val="en-US" w:eastAsia="de-DE"/>
        </w:rPr>
        <w:t xml:space="preserve">, a significant problem in high-altitude environments due to </w:t>
      </w:r>
      <w:r w:rsidR="0054342C">
        <w:rPr>
          <w:rFonts w:eastAsia="Times New Roman" w:cstheme="minorHAnsi"/>
          <w:lang w:val="en-US" w:eastAsia="de-DE"/>
        </w:rPr>
        <w:t xml:space="preserve">generally lower air humidity </w:t>
      </w:r>
      <w:r w:rsidR="00C35683">
        <w:rPr>
          <w:rFonts w:eastAsia="Times New Roman" w:cstheme="minorHAnsi"/>
          <w:lang w:val="en-US" w:eastAsia="de-DE"/>
        </w:rPr>
        <w:t>(</w:t>
      </w:r>
      <w:r>
        <w:rPr>
          <w:rFonts w:eastAsia="Times New Roman" w:cstheme="minorHAnsi"/>
          <w:lang w:val="en-US" w:eastAsia="de-DE"/>
        </w:rPr>
        <w:t>and the often limited availability of fresh water sources</w:t>
      </w:r>
      <w:r w:rsidR="00C35683">
        <w:rPr>
          <w:rFonts w:eastAsia="Times New Roman" w:cstheme="minorHAnsi"/>
          <w:lang w:val="en-US" w:eastAsia="de-DE"/>
        </w:rPr>
        <w:t>)</w:t>
      </w:r>
      <w:r>
        <w:rPr>
          <w:rFonts w:eastAsia="Times New Roman" w:cstheme="minorHAnsi"/>
          <w:lang w:val="en-US" w:eastAsia="de-DE"/>
        </w:rPr>
        <w:t xml:space="preserve">. </w:t>
      </w:r>
    </w:p>
    <w:p w14:paraId="5B6E88C6" w14:textId="77777777" w:rsidR="00CD476B" w:rsidRDefault="00CD476B" w:rsidP="00C404F7">
      <w:pPr>
        <w:spacing w:after="0" w:line="240" w:lineRule="auto"/>
        <w:rPr>
          <w:rFonts w:eastAsia="Times New Roman" w:cstheme="minorHAnsi"/>
          <w:lang w:val="en-US" w:eastAsia="de-DE"/>
        </w:rPr>
      </w:pPr>
    </w:p>
    <w:p w14:paraId="3F3CFDFB" w14:textId="25243A3B" w:rsidR="0054342C" w:rsidRDefault="0054342C" w:rsidP="0054342C">
      <w:pPr>
        <w:spacing w:after="0" w:line="240" w:lineRule="auto"/>
        <w:rPr>
          <w:rFonts w:eastAsia="Times New Roman" w:cstheme="minorHAnsi"/>
          <w:lang w:val="en-US" w:eastAsia="de-DE"/>
        </w:rPr>
      </w:pPr>
      <w:r>
        <w:rPr>
          <w:rFonts w:eastAsia="Times New Roman" w:cstheme="minorHAnsi"/>
          <w:lang w:val="en-US" w:eastAsia="de-DE"/>
        </w:rPr>
        <w:t>Evaluations of Everett’s (2013</w:t>
      </w:r>
      <w:r w:rsidR="005C24B2">
        <w:rPr>
          <w:rFonts w:eastAsia="Times New Roman" w:cstheme="minorHAnsi"/>
          <w:lang w:val="en-US" w:eastAsia="de-DE"/>
        </w:rPr>
        <w:t>a</w:t>
      </w:r>
      <w:r>
        <w:rPr>
          <w:rFonts w:eastAsia="Times New Roman" w:cstheme="minorHAnsi"/>
          <w:lang w:val="en-US" w:eastAsia="de-DE"/>
        </w:rPr>
        <w:t xml:space="preserve">) analysis and argument </w:t>
      </w:r>
      <w:del w:id="195" w:author="Microsoft Office User" w:date="2020-08-13T12:58:00Z">
        <w:r w:rsidDel="00636A33">
          <w:rPr>
            <w:rFonts w:eastAsia="Times New Roman" w:cstheme="minorHAnsi"/>
            <w:lang w:val="en-US" w:eastAsia="de-DE"/>
          </w:rPr>
          <w:delText>have been</w:delText>
        </w:r>
      </w:del>
      <w:ins w:id="196" w:author="Microsoft Office User" w:date="2020-08-13T12:58:00Z">
        <w:r w:rsidR="00636A33">
          <w:rPr>
            <w:rFonts w:eastAsia="Times New Roman" w:cstheme="minorHAnsi"/>
            <w:lang w:val="en-US" w:eastAsia="de-DE"/>
          </w:rPr>
          <w:t>were</w:t>
        </w:r>
      </w:ins>
      <w:r>
        <w:rPr>
          <w:rFonts w:eastAsia="Times New Roman" w:cstheme="minorHAnsi"/>
          <w:lang w:val="en-US" w:eastAsia="de-DE"/>
        </w:rPr>
        <w:t xml:space="preserve"> quick to follow the original publication</w:t>
      </w:r>
      <w:r w:rsidR="00C35683">
        <w:rPr>
          <w:rFonts w:eastAsia="Times New Roman" w:cstheme="minorHAnsi"/>
          <w:lang w:val="en-US" w:eastAsia="de-DE"/>
        </w:rPr>
        <w:t>,</w:t>
      </w:r>
      <w:r>
        <w:rPr>
          <w:rFonts w:eastAsia="Times New Roman" w:cstheme="minorHAnsi"/>
          <w:lang w:val="en-US" w:eastAsia="de-DE"/>
        </w:rPr>
        <w:t xml:space="preserve"> though in the form of blogposts rather than contributions to peer-reviewed outlets. </w:t>
      </w:r>
      <w:r w:rsidR="00B53DAB">
        <w:rPr>
          <w:rFonts w:eastAsia="Times New Roman" w:cstheme="minorHAnsi"/>
          <w:lang w:val="en-US" w:eastAsia="de-DE"/>
        </w:rPr>
        <w:t>These r</w:t>
      </w:r>
      <w:r>
        <w:rPr>
          <w:rFonts w:eastAsia="Times New Roman" w:cstheme="minorHAnsi"/>
          <w:lang w:val="en-US" w:eastAsia="de-DE"/>
        </w:rPr>
        <w:t>esponses have focused on replication of the association rather than in addressing the plausibility of the proposed mechanisms</w:t>
      </w:r>
      <w:r w:rsidR="00B53DAB">
        <w:rPr>
          <w:rFonts w:eastAsia="Times New Roman" w:cstheme="minorHAnsi"/>
          <w:lang w:val="en-US" w:eastAsia="de-DE"/>
        </w:rPr>
        <w:t>, and c</w:t>
      </w:r>
      <w:r>
        <w:rPr>
          <w:rFonts w:eastAsia="Times New Roman" w:cstheme="minorHAnsi"/>
          <w:lang w:val="en-US" w:eastAsia="de-DE"/>
        </w:rPr>
        <w:t>onclusions were divergent</w:t>
      </w:r>
      <w:del w:id="197" w:author="Microsoft Office User" w:date="2020-08-13T12:58:00Z">
        <w:r w:rsidDel="00636A33">
          <w:rPr>
            <w:rFonts w:eastAsia="Times New Roman" w:cstheme="minorHAnsi"/>
            <w:lang w:val="en-US" w:eastAsia="de-DE"/>
          </w:rPr>
          <w:delText>: w</w:delText>
        </w:r>
      </w:del>
      <w:ins w:id="198" w:author="Microsoft Office User" w:date="2020-08-13T12:58:00Z">
        <w:r w:rsidR="00636A33">
          <w:rPr>
            <w:rFonts w:eastAsia="Times New Roman" w:cstheme="minorHAnsi"/>
            <w:lang w:val="en-US" w:eastAsia="de-DE"/>
          </w:rPr>
          <w:t>. W</w:t>
        </w:r>
      </w:ins>
      <w:r>
        <w:rPr>
          <w:rFonts w:eastAsia="Times New Roman" w:cstheme="minorHAnsi"/>
          <w:lang w:val="en-US" w:eastAsia="de-DE"/>
        </w:rPr>
        <w:t xml:space="preserve">hile Roberts (2013) reports approaching the proposal with considerable skepticism, to his surprise he in fact found </w:t>
      </w:r>
      <w:r>
        <w:rPr>
          <w:rFonts w:eastAsia="Times New Roman" w:cstheme="minorHAnsi"/>
          <w:lang w:val="en-US" w:eastAsia="de-DE"/>
        </w:rPr>
        <w:lastRenderedPageBreak/>
        <w:t xml:space="preserve">support for the statistical association of ejectives with altitudes, whereas Hammarström (2013), on the basis of </w:t>
      </w:r>
      <w:r w:rsidR="00C35683">
        <w:rPr>
          <w:rFonts w:eastAsia="Times New Roman" w:cstheme="minorHAnsi"/>
          <w:lang w:val="en-US" w:eastAsia="de-DE"/>
        </w:rPr>
        <w:t>a different</w:t>
      </w:r>
      <w:r>
        <w:rPr>
          <w:rFonts w:eastAsia="Times New Roman" w:cstheme="minorHAnsi"/>
          <w:lang w:val="en-US" w:eastAsia="de-DE"/>
        </w:rPr>
        <w:t xml:space="preserve"> statistical approach, could not replicate a significant association. Given the conflicting conclusions and the informal manner in which they have been published the question is</w:t>
      </w:r>
      <w:ins w:id="199" w:author="Microsoft Office User" w:date="2020-08-13T12:58:00Z">
        <w:r w:rsidR="00636A33">
          <w:rPr>
            <w:rFonts w:eastAsia="Times New Roman" w:cstheme="minorHAnsi"/>
            <w:lang w:val="en-US" w:eastAsia="de-DE"/>
          </w:rPr>
          <w:t>,</w:t>
        </w:r>
      </w:ins>
      <w:r>
        <w:rPr>
          <w:rFonts w:eastAsia="Times New Roman" w:cstheme="minorHAnsi"/>
          <w:lang w:val="en-US" w:eastAsia="de-DE"/>
        </w:rPr>
        <w:t xml:space="preserve"> as of yet</w:t>
      </w:r>
      <w:ins w:id="200" w:author="Microsoft Office User" w:date="2020-08-13T12:58:00Z">
        <w:r w:rsidR="00636A33">
          <w:rPr>
            <w:rFonts w:eastAsia="Times New Roman" w:cstheme="minorHAnsi"/>
            <w:lang w:val="en-US" w:eastAsia="de-DE"/>
          </w:rPr>
          <w:t>,</w:t>
        </w:r>
      </w:ins>
      <w:r>
        <w:rPr>
          <w:rFonts w:eastAsia="Times New Roman" w:cstheme="minorHAnsi"/>
          <w:lang w:val="en-US" w:eastAsia="de-DE"/>
        </w:rPr>
        <w:t xml:space="preserve"> neither conclusively confirmed nor conclusively rejected. </w:t>
      </w:r>
    </w:p>
    <w:p w14:paraId="3528D891" w14:textId="5BA20A4C" w:rsidR="00D83527" w:rsidRDefault="00D83527" w:rsidP="00B8516E">
      <w:pPr>
        <w:spacing w:after="0" w:line="240" w:lineRule="auto"/>
        <w:rPr>
          <w:rFonts w:eastAsia="Times New Roman" w:cstheme="minorHAnsi"/>
          <w:lang w:val="en-US" w:eastAsia="de-DE"/>
        </w:rPr>
      </w:pPr>
    </w:p>
    <w:p w14:paraId="2363455D" w14:textId="660DDD33" w:rsidR="00CA4CA5" w:rsidRDefault="005B5649" w:rsidP="00B8516E">
      <w:pPr>
        <w:spacing w:after="0" w:line="240" w:lineRule="auto"/>
        <w:rPr>
          <w:rFonts w:eastAsia="Times New Roman" w:cstheme="minorHAnsi"/>
          <w:lang w:val="en-US" w:eastAsia="de-DE"/>
        </w:rPr>
      </w:pPr>
      <w:r>
        <w:rPr>
          <w:rFonts w:eastAsia="Times New Roman" w:cstheme="minorHAnsi"/>
          <w:lang w:val="en-US" w:eastAsia="de-DE"/>
        </w:rPr>
        <w:t>As</w:t>
      </w:r>
      <w:r w:rsidR="00CA4CA5">
        <w:rPr>
          <w:rFonts w:eastAsia="Times New Roman" w:cstheme="minorHAnsi"/>
          <w:lang w:val="en-US" w:eastAsia="de-DE"/>
        </w:rPr>
        <w:t xml:space="preserve"> evaluation has been mainly focused on methodological issues and the significance of the association itself, it is natural that the examination of </w:t>
      </w:r>
      <w:r w:rsidR="00C35683">
        <w:rPr>
          <w:rFonts w:eastAsia="Times New Roman" w:cstheme="minorHAnsi"/>
          <w:lang w:val="en-US" w:eastAsia="de-DE"/>
        </w:rPr>
        <w:t xml:space="preserve">the </w:t>
      </w:r>
      <w:r w:rsidR="00CA4CA5">
        <w:rPr>
          <w:rFonts w:eastAsia="Times New Roman" w:cstheme="minorHAnsi"/>
          <w:lang w:val="en-US" w:eastAsia="de-DE"/>
        </w:rPr>
        <w:t xml:space="preserve">proposed explanatory theories and the evaluation of these against possible alternatives have been put aside. </w:t>
      </w:r>
    </w:p>
    <w:p w14:paraId="0897A052" w14:textId="2143F956" w:rsidR="00CA4CA5" w:rsidRDefault="00CA4CA5" w:rsidP="00B8516E">
      <w:pPr>
        <w:spacing w:after="0" w:line="240" w:lineRule="auto"/>
        <w:rPr>
          <w:rFonts w:eastAsia="Times New Roman" w:cstheme="minorHAnsi"/>
          <w:lang w:val="en-US" w:eastAsia="de-DE"/>
        </w:rPr>
      </w:pPr>
    </w:p>
    <w:p w14:paraId="6068BC48" w14:textId="5A6B2835" w:rsidR="00CA4CA5" w:rsidRDefault="00CA4CA5" w:rsidP="00B8516E">
      <w:pPr>
        <w:spacing w:after="0" w:line="240" w:lineRule="auto"/>
        <w:rPr>
          <w:rFonts w:eastAsia="Times New Roman" w:cstheme="minorHAnsi"/>
          <w:lang w:val="en-US" w:eastAsia="de-DE"/>
        </w:rPr>
      </w:pPr>
      <w:del w:id="201" w:author="Microsoft Office User" w:date="2020-08-13T12:59:00Z">
        <w:r w:rsidDel="00636A33">
          <w:rPr>
            <w:rFonts w:eastAsia="Times New Roman" w:cstheme="minorHAnsi"/>
            <w:lang w:val="en-US" w:eastAsia="de-DE"/>
          </w:rPr>
          <w:delText xml:space="preserve">When </w:delText>
        </w:r>
      </w:del>
      <w:ins w:id="202" w:author="Microsoft Office User" w:date="2020-08-13T12:59:00Z">
        <w:r w:rsidR="00636A33">
          <w:rPr>
            <w:rFonts w:eastAsia="Times New Roman" w:cstheme="minorHAnsi"/>
            <w:lang w:val="en-US" w:eastAsia="de-DE"/>
          </w:rPr>
          <w:t xml:space="preserve">While </w:t>
        </w:r>
      </w:ins>
      <w:r>
        <w:rPr>
          <w:rFonts w:eastAsia="Times New Roman" w:cstheme="minorHAnsi"/>
          <w:lang w:val="en-US" w:eastAsia="de-DE"/>
        </w:rPr>
        <w:t xml:space="preserve">working on the typology of American languages (results now published in Urban et al. 2019) </w:t>
      </w:r>
      <w:del w:id="203" w:author="Microsoft Office User" w:date="2020-08-13T12:59:00Z">
        <w:r w:rsidDel="00636A33">
          <w:rPr>
            <w:rFonts w:eastAsia="Times New Roman" w:cstheme="minorHAnsi"/>
            <w:lang w:val="en-US" w:eastAsia="de-DE"/>
          </w:rPr>
          <w:delText>one of us</w:delText>
        </w:r>
      </w:del>
      <w:ins w:id="204" w:author="Microsoft Office User" w:date="2020-08-13T12:59:00Z">
        <w:r w:rsidR="00636A33">
          <w:rPr>
            <w:rFonts w:eastAsia="Times New Roman" w:cstheme="minorHAnsi"/>
            <w:lang w:val="en-US" w:eastAsia="de-DE"/>
          </w:rPr>
          <w:t>the first author</w:t>
        </w:r>
      </w:ins>
      <w:r>
        <w:rPr>
          <w:rFonts w:eastAsia="Times New Roman" w:cstheme="minorHAnsi"/>
          <w:lang w:val="en-US" w:eastAsia="de-DE"/>
        </w:rPr>
        <w:t xml:space="preserve"> noted casually and </w:t>
      </w:r>
      <w:r w:rsidR="005B5649">
        <w:rPr>
          <w:rFonts w:eastAsia="Times New Roman" w:cstheme="minorHAnsi"/>
          <w:lang w:val="en-US" w:eastAsia="de-DE"/>
        </w:rPr>
        <w:t>impressionistically</w:t>
      </w:r>
      <w:r>
        <w:rPr>
          <w:rFonts w:eastAsia="Times New Roman" w:cstheme="minorHAnsi"/>
          <w:lang w:val="en-US" w:eastAsia="de-DE"/>
        </w:rPr>
        <w:t xml:space="preserve"> that ejectives in the languages of Middle and South America tend to co-occur with another type of relatively rare and </w:t>
      </w:r>
      <w:r w:rsidR="005B5649">
        <w:rPr>
          <w:rFonts w:eastAsia="Times New Roman" w:cstheme="minorHAnsi"/>
          <w:lang w:val="en-US" w:eastAsia="de-DE"/>
        </w:rPr>
        <w:t>articulatory</w:t>
      </w:r>
      <w:r>
        <w:rPr>
          <w:rFonts w:eastAsia="Times New Roman" w:cstheme="minorHAnsi"/>
          <w:lang w:val="en-US" w:eastAsia="de-DE"/>
        </w:rPr>
        <w:t xml:space="preserve"> costly sound, namely uvulars</w:t>
      </w:r>
      <w:r w:rsidR="005B5649">
        <w:rPr>
          <w:rFonts w:eastAsia="Times New Roman" w:cstheme="minorHAnsi"/>
          <w:lang w:val="en-US" w:eastAsia="de-DE"/>
        </w:rPr>
        <w:t>,</w:t>
      </w:r>
      <w:r>
        <w:rPr>
          <w:rFonts w:eastAsia="Times New Roman" w:cstheme="minorHAnsi"/>
          <w:lang w:val="en-US" w:eastAsia="de-DE"/>
        </w:rPr>
        <w:t xml:space="preserve"> on which the questionnaire used for the Urban et al. (2019) also solicited </w:t>
      </w:r>
      <w:r w:rsidR="00B53DAB">
        <w:rPr>
          <w:rFonts w:eastAsia="Times New Roman" w:cstheme="minorHAnsi"/>
          <w:lang w:val="en-US" w:eastAsia="de-DE"/>
        </w:rPr>
        <w:t>information</w:t>
      </w:r>
      <w:r>
        <w:rPr>
          <w:rFonts w:eastAsia="Times New Roman" w:cstheme="minorHAnsi"/>
          <w:lang w:val="en-US" w:eastAsia="de-DE"/>
        </w:rPr>
        <w:t xml:space="preserve"> for the sampled languages. Checking the American situation against large-scale phonological databases beyond the narrow situation in Middle an</w:t>
      </w:r>
      <w:r w:rsidR="005B5649">
        <w:rPr>
          <w:rFonts w:eastAsia="Times New Roman" w:cstheme="minorHAnsi"/>
          <w:lang w:val="en-US" w:eastAsia="de-DE"/>
        </w:rPr>
        <w:t>d</w:t>
      </w:r>
      <w:r>
        <w:rPr>
          <w:rFonts w:eastAsia="Times New Roman" w:cstheme="minorHAnsi"/>
          <w:lang w:val="en-US" w:eastAsia="de-DE"/>
        </w:rPr>
        <w:t xml:space="preserve"> South America, it </w:t>
      </w:r>
      <w:r w:rsidR="00C35683">
        <w:rPr>
          <w:rFonts w:eastAsia="Times New Roman" w:cstheme="minorHAnsi"/>
          <w:lang w:val="en-US" w:eastAsia="de-DE"/>
        </w:rPr>
        <w:t>becomes clear that</w:t>
      </w:r>
      <w:r>
        <w:rPr>
          <w:rFonts w:eastAsia="Times New Roman" w:cstheme="minorHAnsi"/>
          <w:lang w:val="en-US" w:eastAsia="de-DE"/>
        </w:rPr>
        <w:t xml:space="preserve">, in fact, </w:t>
      </w:r>
      <w:r w:rsidR="00801DC6">
        <w:rPr>
          <w:rFonts w:eastAsia="Times New Roman" w:cstheme="minorHAnsi"/>
          <w:lang w:val="en-US" w:eastAsia="de-DE"/>
        </w:rPr>
        <w:t xml:space="preserve">the distribution of </w:t>
      </w:r>
      <w:r w:rsidR="008E1146">
        <w:rPr>
          <w:rFonts w:eastAsia="Times New Roman" w:cstheme="minorHAnsi"/>
          <w:lang w:val="en-US" w:eastAsia="de-DE"/>
        </w:rPr>
        <w:t>uvulars</w:t>
      </w:r>
      <w:r w:rsidR="00801DC6">
        <w:rPr>
          <w:rFonts w:eastAsia="Times New Roman" w:cstheme="minorHAnsi"/>
          <w:lang w:val="en-US" w:eastAsia="de-DE"/>
        </w:rPr>
        <w:t xml:space="preserve"> seems highly similar to that of ejectives. </w:t>
      </w:r>
      <w:r>
        <w:rPr>
          <w:rFonts w:eastAsia="Times New Roman" w:cstheme="minorHAnsi"/>
          <w:lang w:val="en-US" w:eastAsia="de-DE"/>
        </w:rPr>
        <w:t xml:space="preserve">Fig. 2. </w:t>
      </w:r>
      <w:r w:rsidR="00C35683">
        <w:rPr>
          <w:rFonts w:eastAsia="Times New Roman" w:cstheme="minorHAnsi"/>
          <w:lang w:val="en-US" w:eastAsia="de-DE"/>
        </w:rPr>
        <w:t>p</w:t>
      </w:r>
      <w:r>
        <w:rPr>
          <w:rFonts w:eastAsia="Times New Roman" w:cstheme="minorHAnsi"/>
          <w:lang w:val="en-US" w:eastAsia="de-DE"/>
        </w:rPr>
        <w:t xml:space="preserve">lots the location of languages with uvular consonants in the PHOIBLE database, giving a visual impression of </w:t>
      </w:r>
      <w:r w:rsidR="00AE16E6">
        <w:rPr>
          <w:rFonts w:eastAsia="Times New Roman" w:cstheme="minorHAnsi"/>
          <w:lang w:val="en-US" w:eastAsia="de-DE"/>
        </w:rPr>
        <w:t>this apparent distributional overlap.</w:t>
      </w:r>
    </w:p>
    <w:p w14:paraId="1147FB11" w14:textId="576DACEA" w:rsidR="00CA4CA5" w:rsidRDefault="00CA4CA5" w:rsidP="00CA4CA5">
      <w:pPr>
        <w:spacing w:after="0" w:line="240" w:lineRule="auto"/>
        <w:rPr>
          <w:rFonts w:eastAsia="Times New Roman" w:cstheme="minorHAnsi"/>
          <w:lang w:val="en-US" w:eastAsia="de-DE"/>
        </w:rPr>
      </w:pPr>
      <w:r>
        <w:rPr>
          <w:rFonts w:eastAsia="Times New Roman" w:cstheme="minorHAnsi"/>
          <w:noProof/>
          <w:lang w:eastAsia="de-DE"/>
        </w:rPr>
        <w:drawing>
          <wp:anchor distT="0" distB="0" distL="114300" distR="114300" simplePos="0" relativeHeight="251659264" behindDoc="1" locked="0" layoutInCell="1" allowOverlap="1" wp14:anchorId="7F13AB12" wp14:editId="3DBD75C7">
            <wp:simplePos x="0" y="0"/>
            <wp:positionH relativeFrom="page">
              <wp:align>left</wp:align>
            </wp:positionH>
            <wp:positionV relativeFrom="paragraph">
              <wp:posOffset>144780</wp:posOffset>
            </wp:positionV>
            <wp:extent cx="7678962" cy="4067175"/>
            <wp:effectExtent l="0" t="0" r="0" b="0"/>
            <wp:wrapTight wrapText="bothSides">
              <wp:wrapPolygon edited="0">
                <wp:start x="0" y="0"/>
                <wp:lineTo x="0" y="21448"/>
                <wp:lineTo x="21543" y="21448"/>
                <wp:lineTo x="21543" y="0"/>
                <wp:lineTo x="0" y="0"/>
              </wp:wrapPolygon>
            </wp:wrapTight>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Mapuvulars.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7678962" cy="4067175"/>
                    </a:xfrm>
                    <a:prstGeom prst="rect">
                      <a:avLst/>
                    </a:prstGeom>
                  </pic:spPr>
                </pic:pic>
              </a:graphicData>
            </a:graphic>
            <wp14:sizeRelH relativeFrom="margin">
              <wp14:pctWidth>0</wp14:pctWidth>
            </wp14:sizeRelH>
            <wp14:sizeRelV relativeFrom="margin">
              <wp14:pctHeight>0</wp14:pctHeight>
            </wp14:sizeRelV>
          </wp:anchor>
        </w:drawing>
      </w:r>
      <w:r>
        <w:rPr>
          <w:rFonts w:eastAsia="Times New Roman" w:cstheme="minorHAnsi"/>
          <w:lang w:val="en-US" w:eastAsia="de-DE"/>
        </w:rPr>
        <w:t>Fig. 2. Languages with uvular consonants in the PHOIBLE database</w:t>
      </w:r>
    </w:p>
    <w:p w14:paraId="20D9FCE0" w14:textId="068F985D" w:rsidR="00801DC6" w:rsidRDefault="00801DC6" w:rsidP="00B8516E">
      <w:pPr>
        <w:spacing w:after="0" w:line="240" w:lineRule="auto"/>
        <w:rPr>
          <w:rFonts w:eastAsia="Times New Roman" w:cstheme="minorHAnsi"/>
          <w:lang w:val="en-US" w:eastAsia="de-DE"/>
        </w:rPr>
      </w:pPr>
    </w:p>
    <w:p w14:paraId="0A2A79ED" w14:textId="30529981" w:rsidR="005B5649" w:rsidRDefault="00CA4CA5" w:rsidP="00CA4CA5">
      <w:pPr>
        <w:spacing w:after="0" w:line="240" w:lineRule="auto"/>
        <w:rPr>
          <w:lang w:val="en-US"/>
        </w:rPr>
      </w:pPr>
      <w:r>
        <w:rPr>
          <w:rFonts w:eastAsia="Times New Roman" w:cstheme="minorHAnsi"/>
          <w:lang w:val="en-US" w:eastAsia="de-DE"/>
        </w:rPr>
        <w:t xml:space="preserve">In fact, on the basis of the initial visual impression one might be similarly inclined to </w:t>
      </w:r>
      <w:r w:rsidR="005B5649">
        <w:rPr>
          <w:rFonts w:eastAsia="Times New Roman" w:cstheme="minorHAnsi"/>
          <w:lang w:val="en-US" w:eastAsia="de-DE"/>
        </w:rPr>
        <w:t xml:space="preserve">suspect an elevation-dependent distribution of this class of sounds. </w:t>
      </w:r>
      <w:r w:rsidR="00AE16E6">
        <w:rPr>
          <w:rFonts w:eastAsia="Times New Roman" w:cstheme="minorHAnsi"/>
          <w:lang w:val="en-US" w:eastAsia="de-DE"/>
        </w:rPr>
        <w:t>T</w:t>
      </w:r>
      <w:r w:rsidR="005B5649">
        <w:rPr>
          <w:rFonts w:eastAsia="Times New Roman" w:cstheme="minorHAnsi"/>
          <w:lang w:val="en-US" w:eastAsia="de-DE"/>
        </w:rPr>
        <w:t>he fit seems to be even “better” than that of ejectives, since</w:t>
      </w:r>
      <w:r>
        <w:rPr>
          <w:rFonts w:eastAsia="Times New Roman" w:cstheme="minorHAnsi"/>
          <w:lang w:val="en-US" w:eastAsia="de-DE"/>
        </w:rPr>
        <w:t xml:space="preserve"> </w:t>
      </w:r>
      <w:r>
        <w:rPr>
          <w:lang w:val="en-US"/>
        </w:rPr>
        <w:t>“</w:t>
      </w:r>
      <w:r w:rsidR="005B5649">
        <w:rPr>
          <w:lang w:val="en-US"/>
        </w:rPr>
        <w:t>[t]</w:t>
      </w:r>
      <w:r w:rsidRPr="00C43654">
        <w:rPr>
          <w:lang w:val="en-US"/>
        </w:rPr>
        <w:t>he only major region of high elevation where languages with ejectives are absent is the large Tibetan plateau, along with adjacent regions o</w:t>
      </w:r>
      <w:r w:rsidR="005B5649">
        <w:rPr>
          <w:lang w:val="en-US"/>
        </w:rPr>
        <w:t>f high altitude</w:t>
      </w:r>
      <w:r>
        <w:rPr>
          <w:lang w:val="en-US"/>
        </w:rPr>
        <w:t xml:space="preserve">” </w:t>
      </w:r>
      <w:r w:rsidR="005B5649">
        <w:rPr>
          <w:lang w:val="en-US"/>
        </w:rPr>
        <w:t>(Everett 2013</w:t>
      </w:r>
      <w:r w:rsidR="005C24B2">
        <w:rPr>
          <w:lang w:val="en-US"/>
        </w:rPr>
        <w:t>a</w:t>
      </w:r>
      <w:r w:rsidR="005B5649">
        <w:rPr>
          <w:lang w:val="en-US"/>
        </w:rPr>
        <w:t xml:space="preserve">), but uvulars actually </w:t>
      </w:r>
      <w:r>
        <w:rPr>
          <w:lang w:val="en-US"/>
        </w:rPr>
        <w:t xml:space="preserve">are </w:t>
      </w:r>
      <w:del w:id="205" w:author="Reviewer" w:date="2020-08-13T19:06:00Z">
        <w:r w:rsidDel="002B47B7">
          <w:rPr>
            <w:lang w:val="en-US"/>
          </w:rPr>
          <w:delText>found prominently exactly</w:delText>
        </w:r>
      </w:del>
      <w:ins w:id="206" w:author="Reviewer" w:date="2020-08-13T19:06:00Z">
        <w:r w:rsidR="002B47B7">
          <w:rPr>
            <w:lang w:val="en-US"/>
          </w:rPr>
          <w:t>common</w:t>
        </w:r>
      </w:ins>
      <w:del w:id="207" w:author="Reviewer" w:date="2020-08-13T19:06:00Z">
        <w:r w:rsidDel="002B47B7">
          <w:rPr>
            <w:lang w:val="en-US"/>
          </w:rPr>
          <w:delText xml:space="preserve"> </w:delText>
        </w:r>
      </w:del>
      <w:r w:rsidR="00C35683">
        <w:rPr>
          <w:lang w:val="en-US"/>
        </w:rPr>
        <w:t xml:space="preserve">also </w:t>
      </w:r>
      <w:r>
        <w:rPr>
          <w:lang w:val="en-US"/>
        </w:rPr>
        <w:t>there (</w:t>
      </w:r>
      <w:del w:id="208" w:author="Microsoft Office User" w:date="2020-08-13T13:00:00Z">
        <w:r w:rsidDel="00647FC8">
          <w:rPr>
            <w:lang w:val="en-US"/>
          </w:rPr>
          <w:delText>cf. further</w:delText>
        </w:r>
      </w:del>
      <w:ins w:id="209" w:author="Microsoft Office User" w:date="2020-08-13T13:00:00Z">
        <w:r w:rsidR="00647FC8">
          <w:rPr>
            <w:lang w:val="en-US"/>
          </w:rPr>
          <w:t>see</w:t>
        </w:r>
      </w:ins>
      <w:r>
        <w:rPr>
          <w:lang w:val="en-US"/>
        </w:rPr>
        <w:t xml:space="preserve"> discussion in section </w:t>
      </w:r>
      <w:r w:rsidR="00AE16E6">
        <w:rPr>
          <w:lang w:val="en-US"/>
        </w:rPr>
        <w:t>4</w:t>
      </w:r>
      <w:r>
        <w:rPr>
          <w:lang w:val="en-US"/>
        </w:rPr>
        <w:t>)</w:t>
      </w:r>
      <w:r w:rsidR="005B5649">
        <w:rPr>
          <w:lang w:val="en-US"/>
        </w:rPr>
        <w:t>.</w:t>
      </w:r>
    </w:p>
    <w:p w14:paraId="05829765" w14:textId="77777777" w:rsidR="00CA4CA5" w:rsidRDefault="00CA4CA5" w:rsidP="00B8516E">
      <w:pPr>
        <w:spacing w:after="0" w:line="240" w:lineRule="auto"/>
        <w:rPr>
          <w:rFonts w:eastAsia="Times New Roman" w:cstheme="minorHAnsi"/>
          <w:lang w:val="en-US" w:eastAsia="de-DE"/>
        </w:rPr>
      </w:pPr>
    </w:p>
    <w:p w14:paraId="18AFF429" w14:textId="388A6151" w:rsidR="00494BEA" w:rsidRDefault="00D83527" w:rsidP="00B8516E">
      <w:pPr>
        <w:spacing w:after="0" w:line="240" w:lineRule="auto"/>
        <w:rPr>
          <w:rFonts w:eastAsia="Times New Roman" w:cstheme="minorHAnsi"/>
          <w:lang w:val="en-US" w:eastAsia="de-DE"/>
        </w:rPr>
      </w:pPr>
      <w:r>
        <w:rPr>
          <w:rFonts w:eastAsia="Times New Roman" w:cstheme="minorHAnsi"/>
          <w:lang w:val="en-US" w:eastAsia="de-DE"/>
        </w:rPr>
        <w:lastRenderedPageBreak/>
        <w:t>The impressionistically similar distribution of uvulars in geographical space</w:t>
      </w:r>
      <w:r w:rsidR="00AE16E6">
        <w:rPr>
          <w:rFonts w:eastAsia="Times New Roman" w:cstheme="minorHAnsi"/>
          <w:lang w:val="en-US" w:eastAsia="de-DE"/>
        </w:rPr>
        <w:t>,</w:t>
      </w:r>
      <w:r>
        <w:rPr>
          <w:rFonts w:eastAsia="Times New Roman" w:cstheme="minorHAnsi"/>
          <w:lang w:val="en-US" w:eastAsia="de-DE"/>
        </w:rPr>
        <w:t xml:space="preserve"> with hotspots of occurrence in high-altitude mountain areas of different areas of the world</w:t>
      </w:r>
      <w:r w:rsidR="00E105D0">
        <w:rPr>
          <w:rFonts w:eastAsia="Times New Roman" w:cstheme="minorHAnsi"/>
          <w:lang w:val="en-US" w:eastAsia="de-DE"/>
        </w:rPr>
        <w:t>,</w:t>
      </w:r>
      <w:r>
        <w:rPr>
          <w:rFonts w:eastAsia="Times New Roman" w:cstheme="minorHAnsi"/>
          <w:lang w:val="en-US" w:eastAsia="de-DE"/>
        </w:rPr>
        <w:t xml:space="preserve"> </w:t>
      </w:r>
      <w:r w:rsidR="00E25D1E">
        <w:rPr>
          <w:rFonts w:eastAsia="Times New Roman" w:cstheme="minorHAnsi"/>
          <w:lang w:val="en-US" w:eastAsia="de-DE"/>
        </w:rPr>
        <w:t xml:space="preserve">if genuine and robust, would also </w:t>
      </w:r>
      <w:r w:rsidR="00E105D0">
        <w:rPr>
          <w:rFonts w:eastAsia="Times New Roman" w:cstheme="minorHAnsi"/>
          <w:lang w:val="en-US" w:eastAsia="de-DE"/>
        </w:rPr>
        <w:t>invite the search for hypothes</w:t>
      </w:r>
      <w:r w:rsidR="00C35683">
        <w:rPr>
          <w:rFonts w:eastAsia="Times New Roman" w:cstheme="minorHAnsi"/>
          <w:lang w:val="en-US" w:eastAsia="de-DE"/>
        </w:rPr>
        <w:t>e</w:t>
      </w:r>
      <w:r w:rsidR="00E105D0">
        <w:rPr>
          <w:rFonts w:eastAsia="Times New Roman" w:cstheme="minorHAnsi"/>
          <w:lang w:val="en-US" w:eastAsia="de-DE"/>
        </w:rPr>
        <w:t xml:space="preserve">s that could account for </w:t>
      </w:r>
      <w:r w:rsidR="00AE16E6">
        <w:rPr>
          <w:rFonts w:eastAsia="Times New Roman" w:cstheme="minorHAnsi"/>
          <w:lang w:val="en-US" w:eastAsia="de-DE"/>
        </w:rPr>
        <w:t xml:space="preserve">the distribution of </w:t>
      </w:r>
      <w:r w:rsidR="00B53DAB">
        <w:rPr>
          <w:rFonts w:eastAsia="Times New Roman" w:cstheme="minorHAnsi"/>
          <w:lang w:val="en-US" w:eastAsia="de-DE"/>
        </w:rPr>
        <w:t>both classes of sounds and their apparent</w:t>
      </w:r>
      <w:r w:rsidR="00E25D1E">
        <w:rPr>
          <w:rFonts w:eastAsia="Times New Roman" w:cstheme="minorHAnsi"/>
          <w:lang w:val="en-US" w:eastAsia="de-DE"/>
        </w:rPr>
        <w:t xml:space="preserve"> </w:t>
      </w:r>
      <w:r w:rsidR="00E105D0">
        <w:rPr>
          <w:rFonts w:eastAsia="Times New Roman" w:cstheme="minorHAnsi"/>
          <w:lang w:val="en-US" w:eastAsia="de-DE"/>
        </w:rPr>
        <w:t>overlap. Since the articulation</w:t>
      </w:r>
      <w:r w:rsidR="00E25D1E">
        <w:rPr>
          <w:rFonts w:eastAsia="Times New Roman" w:cstheme="minorHAnsi"/>
          <w:lang w:val="en-US" w:eastAsia="de-DE"/>
        </w:rPr>
        <w:t xml:space="preserve"> of</w:t>
      </w:r>
      <w:r w:rsidR="00E105D0">
        <w:rPr>
          <w:rFonts w:eastAsia="Times New Roman" w:cstheme="minorHAnsi"/>
          <w:lang w:val="en-US" w:eastAsia="de-DE"/>
        </w:rPr>
        <w:t xml:space="preserve"> uvulars, like most other consonants but unlike ejectives</w:t>
      </w:r>
      <w:r w:rsidR="00E25D1E">
        <w:rPr>
          <w:rFonts w:eastAsia="Times New Roman" w:cstheme="minorHAnsi"/>
          <w:lang w:val="en-US" w:eastAsia="de-DE"/>
        </w:rPr>
        <w:t>,</w:t>
      </w:r>
      <w:r w:rsidR="00E105D0">
        <w:rPr>
          <w:rFonts w:eastAsia="Times New Roman" w:cstheme="minorHAnsi"/>
          <w:lang w:val="en-US" w:eastAsia="de-DE"/>
        </w:rPr>
        <w:t xml:space="preserve"> involves pulmonic airflow, the </w:t>
      </w:r>
      <w:r w:rsidR="00BD7EBC">
        <w:rPr>
          <w:rFonts w:eastAsia="Times New Roman" w:cstheme="minorHAnsi"/>
          <w:lang w:val="en-US" w:eastAsia="de-DE"/>
        </w:rPr>
        <w:t>explanations</w:t>
      </w:r>
      <w:r w:rsidR="00E25D1E">
        <w:rPr>
          <w:rFonts w:eastAsia="Times New Roman" w:cstheme="minorHAnsi"/>
          <w:lang w:val="en-US" w:eastAsia="de-DE"/>
        </w:rPr>
        <w:t xml:space="preserve"> </w:t>
      </w:r>
      <w:del w:id="210" w:author="Microsoft Office User" w:date="2020-08-13T13:01:00Z">
        <w:r w:rsidR="00E25D1E" w:rsidDel="00647FC8">
          <w:rPr>
            <w:rFonts w:eastAsia="Times New Roman" w:cstheme="minorHAnsi"/>
            <w:lang w:val="en-US" w:eastAsia="de-DE"/>
          </w:rPr>
          <w:delText xml:space="preserve">pondered </w:delText>
        </w:r>
      </w:del>
      <w:ins w:id="211" w:author="Microsoft Office User" w:date="2020-08-13T13:01:00Z">
        <w:r w:rsidR="00647FC8">
          <w:rPr>
            <w:rFonts w:eastAsia="Times New Roman" w:cstheme="minorHAnsi"/>
            <w:lang w:val="en-US" w:eastAsia="de-DE"/>
          </w:rPr>
          <w:t xml:space="preserve">put forth </w:t>
        </w:r>
      </w:ins>
      <w:r w:rsidR="00E25D1E">
        <w:rPr>
          <w:rFonts w:eastAsia="Times New Roman" w:cstheme="minorHAnsi"/>
          <w:lang w:val="en-US" w:eastAsia="de-DE"/>
        </w:rPr>
        <w:t>by Everett (2013</w:t>
      </w:r>
      <w:r w:rsidR="005C24B2">
        <w:rPr>
          <w:rFonts w:eastAsia="Times New Roman" w:cstheme="minorHAnsi"/>
          <w:lang w:val="en-US" w:eastAsia="de-DE"/>
        </w:rPr>
        <w:t>a</w:t>
      </w:r>
      <w:r w:rsidR="00E25D1E">
        <w:rPr>
          <w:rFonts w:eastAsia="Times New Roman" w:cstheme="minorHAnsi"/>
          <w:lang w:val="en-US" w:eastAsia="de-DE"/>
        </w:rPr>
        <w:t>) for the special case of ejectives</w:t>
      </w:r>
      <w:ins w:id="212" w:author="Microsoft Office User" w:date="2020-08-13T13:01:00Z">
        <w:r w:rsidR="00647FC8">
          <w:rPr>
            <w:rFonts w:eastAsia="Times New Roman" w:cstheme="minorHAnsi"/>
            <w:lang w:val="en-US" w:eastAsia="de-DE"/>
          </w:rPr>
          <w:t>,</w:t>
        </w:r>
      </w:ins>
      <w:r w:rsidR="00E25D1E">
        <w:rPr>
          <w:rFonts w:eastAsia="Times New Roman" w:cstheme="minorHAnsi"/>
          <w:lang w:val="en-US" w:eastAsia="de-DE"/>
        </w:rPr>
        <w:t xml:space="preserve"> are</w:t>
      </w:r>
      <w:r w:rsidR="00E105D0">
        <w:rPr>
          <w:rFonts w:eastAsia="Times New Roman" w:cstheme="minorHAnsi"/>
          <w:lang w:val="en-US" w:eastAsia="de-DE"/>
        </w:rPr>
        <w:t xml:space="preserve"> unviable </w:t>
      </w:r>
      <w:r w:rsidR="00E25D1E">
        <w:rPr>
          <w:rFonts w:eastAsia="Times New Roman" w:cstheme="minorHAnsi"/>
          <w:lang w:val="en-US" w:eastAsia="de-DE"/>
        </w:rPr>
        <w:t>to explain a possible elevation-dependent distribution of uvulars in the languages of the world</w:t>
      </w:r>
      <w:r w:rsidR="00E105D0">
        <w:rPr>
          <w:rFonts w:eastAsia="Times New Roman" w:cstheme="minorHAnsi"/>
          <w:lang w:val="en-US" w:eastAsia="de-DE"/>
        </w:rPr>
        <w:t xml:space="preserve">. </w:t>
      </w:r>
      <w:r w:rsidR="00494BEA">
        <w:rPr>
          <w:rFonts w:eastAsia="Times New Roman" w:cstheme="minorHAnsi"/>
          <w:lang w:val="en-US" w:eastAsia="de-DE"/>
        </w:rPr>
        <w:t>However, if it can be corroborated, the similarities in distribution between both types of sounds</w:t>
      </w:r>
      <w:del w:id="213" w:author="Microsoft Office User" w:date="2020-08-13T13:01:00Z">
        <w:r w:rsidR="00494BEA" w:rsidDel="00647FC8">
          <w:rPr>
            <w:rFonts w:eastAsia="Times New Roman" w:cstheme="minorHAnsi"/>
            <w:lang w:val="en-US" w:eastAsia="de-DE"/>
          </w:rPr>
          <w:delText xml:space="preserve">, do </w:delText>
        </w:r>
      </w:del>
      <w:ins w:id="214" w:author="Microsoft Office User" w:date="2020-08-13T13:01:00Z">
        <w:r w:rsidR="00647FC8">
          <w:rPr>
            <w:rFonts w:eastAsia="Times New Roman" w:cstheme="minorHAnsi"/>
            <w:lang w:val="en-US" w:eastAsia="de-DE"/>
          </w:rPr>
          <w:t xml:space="preserve"> </w:t>
        </w:r>
      </w:ins>
      <w:r w:rsidR="00494BEA">
        <w:rPr>
          <w:rFonts w:eastAsia="Times New Roman" w:cstheme="minorHAnsi"/>
          <w:lang w:val="en-US" w:eastAsia="de-DE"/>
        </w:rPr>
        <w:t xml:space="preserve">suggest that some </w:t>
      </w:r>
      <w:r w:rsidR="00C35683">
        <w:rPr>
          <w:rFonts w:eastAsia="Times New Roman" w:cstheme="minorHAnsi"/>
          <w:lang w:val="en-US" w:eastAsia="de-DE"/>
        </w:rPr>
        <w:t xml:space="preserve">general </w:t>
      </w:r>
      <w:r w:rsidR="00494BEA">
        <w:rPr>
          <w:rFonts w:eastAsia="Times New Roman" w:cstheme="minorHAnsi"/>
          <w:lang w:val="en-US" w:eastAsia="de-DE"/>
        </w:rPr>
        <w:t xml:space="preserve">factor is in play </w:t>
      </w:r>
      <w:ins w:id="215" w:author="Microsoft Office User" w:date="2020-08-13T13:01:00Z">
        <w:r w:rsidR="00647FC8">
          <w:rPr>
            <w:rFonts w:eastAsia="Times New Roman" w:cstheme="minorHAnsi"/>
            <w:lang w:val="en-US" w:eastAsia="de-DE"/>
          </w:rPr>
          <w:t xml:space="preserve">and </w:t>
        </w:r>
      </w:ins>
      <w:r w:rsidR="00494BEA">
        <w:rPr>
          <w:rFonts w:eastAsia="Times New Roman" w:cstheme="minorHAnsi"/>
          <w:lang w:val="en-US" w:eastAsia="de-DE"/>
        </w:rPr>
        <w:t xml:space="preserve">governing </w:t>
      </w:r>
      <w:r w:rsidR="00AE16E6">
        <w:rPr>
          <w:rFonts w:eastAsia="Times New Roman" w:cstheme="minorHAnsi"/>
          <w:lang w:val="en-US" w:eastAsia="de-DE"/>
        </w:rPr>
        <w:t>them.</w:t>
      </w:r>
    </w:p>
    <w:p w14:paraId="7A833C65" w14:textId="77777777" w:rsidR="00494BEA" w:rsidRDefault="00494BEA" w:rsidP="00B8516E">
      <w:pPr>
        <w:spacing w:after="0" w:line="240" w:lineRule="auto"/>
        <w:rPr>
          <w:rFonts w:eastAsia="Times New Roman" w:cstheme="minorHAnsi"/>
          <w:lang w:val="en-US" w:eastAsia="de-DE"/>
        </w:rPr>
      </w:pPr>
    </w:p>
    <w:p w14:paraId="3E5C98F4" w14:textId="73D5C5BD" w:rsidR="00494BEA" w:rsidRDefault="00E25D1E" w:rsidP="00B8516E">
      <w:pPr>
        <w:spacing w:after="0" w:line="240" w:lineRule="auto"/>
        <w:rPr>
          <w:rFonts w:eastAsia="Times New Roman" w:cstheme="minorHAnsi"/>
          <w:lang w:val="en-US" w:eastAsia="de-DE"/>
        </w:rPr>
      </w:pPr>
      <w:r>
        <w:rPr>
          <w:rFonts w:eastAsia="Times New Roman" w:cstheme="minorHAnsi"/>
          <w:lang w:val="en-US" w:eastAsia="de-DE"/>
        </w:rPr>
        <w:t>M</w:t>
      </w:r>
      <w:r w:rsidR="00E105D0">
        <w:rPr>
          <w:rFonts w:eastAsia="Times New Roman" w:cstheme="minorHAnsi"/>
          <w:lang w:val="en-US" w:eastAsia="de-DE"/>
        </w:rPr>
        <w:t xml:space="preserve">ountain environments </w:t>
      </w:r>
      <w:r w:rsidR="00494BEA">
        <w:rPr>
          <w:rFonts w:eastAsia="Times New Roman" w:cstheme="minorHAnsi"/>
          <w:lang w:val="en-US" w:eastAsia="de-DE"/>
        </w:rPr>
        <w:t xml:space="preserve">with their challenging topography </w:t>
      </w:r>
      <w:r>
        <w:rPr>
          <w:rFonts w:eastAsia="Times New Roman" w:cstheme="minorHAnsi"/>
          <w:lang w:val="en-US" w:eastAsia="de-DE"/>
        </w:rPr>
        <w:t>are c</w:t>
      </w:r>
      <w:r w:rsidR="00494BEA">
        <w:rPr>
          <w:rFonts w:eastAsia="Times New Roman" w:cstheme="minorHAnsi"/>
          <w:lang w:val="en-US" w:eastAsia="de-DE"/>
        </w:rPr>
        <w:t>ommonly thought of as having the effect of isolating human communities and limiting communication between them</w:t>
      </w:r>
      <w:del w:id="216" w:author="Microsoft Office User" w:date="2020-08-13T13:02:00Z">
        <w:r w:rsidR="00494BEA" w:rsidDel="00647FC8">
          <w:rPr>
            <w:rFonts w:eastAsia="Times New Roman" w:cstheme="minorHAnsi"/>
            <w:lang w:val="en-US" w:eastAsia="de-DE"/>
          </w:rPr>
          <w:delText>; t</w:delText>
        </w:r>
      </w:del>
      <w:ins w:id="217" w:author="Microsoft Office User" w:date="2020-08-13T13:02:00Z">
        <w:r w:rsidR="00647FC8">
          <w:rPr>
            <w:rFonts w:eastAsia="Times New Roman" w:cstheme="minorHAnsi"/>
            <w:lang w:val="en-US" w:eastAsia="de-DE"/>
          </w:rPr>
          <w:t>. T</w:t>
        </w:r>
      </w:ins>
      <w:r w:rsidR="00494BEA">
        <w:rPr>
          <w:rFonts w:eastAsia="Times New Roman" w:cstheme="minorHAnsi"/>
          <w:lang w:val="en-US" w:eastAsia="de-DE"/>
        </w:rPr>
        <w:t>his, in turn, is thought to influence the structural profiles of languages spoken in high-elevation environments, which</w:t>
      </w:r>
      <w:del w:id="218" w:author="Microsoft Office User" w:date="2020-08-13T13:02:00Z">
        <w:r w:rsidR="00494BEA" w:rsidDel="00647FC8">
          <w:rPr>
            <w:rFonts w:eastAsia="Times New Roman" w:cstheme="minorHAnsi"/>
            <w:lang w:val="en-US" w:eastAsia="de-DE"/>
          </w:rPr>
          <w:delText>,</w:delText>
        </w:r>
      </w:del>
      <w:r w:rsidR="00494BEA">
        <w:rPr>
          <w:rFonts w:eastAsia="Times New Roman" w:cstheme="minorHAnsi"/>
          <w:lang w:val="en-US" w:eastAsia="de-DE"/>
        </w:rPr>
        <w:t xml:space="preserve"> in the absence of significant second language learning that would exert simplification pressures, are thought of as accumulating complex and more generally rare and hard to learn structures. This can happen either through the retention of such structures that are lost elsewhere or by their accumulation through diachronic change </w:t>
      </w:r>
      <w:r w:rsidR="00E105D0">
        <w:rPr>
          <w:rFonts w:eastAsia="Times New Roman" w:cstheme="minorHAnsi"/>
          <w:lang w:val="en-US" w:eastAsia="de-DE"/>
        </w:rPr>
        <w:t>(</w:t>
      </w:r>
      <w:r w:rsidR="00B53DAB">
        <w:rPr>
          <w:rFonts w:eastAsia="Times New Roman" w:cstheme="minorHAnsi"/>
          <w:lang w:val="en-US" w:eastAsia="de-DE"/>
        </w:rPr>
        <w:t xml:space="preserve">cf. </w:t>
      </w:r>
      <w:r w:rsidR="00E105D0">
        <w:rPr>
          <w:rFonts w:eastAsia="Times New Roman" w:cstheme="minorHAnsi"/>
          <w:lang w:val="en-US" w:eastAsia="de-DE"/>
        </w:rPr>
        <w:t xml:space="preserve">Urban </w:t>
      </w:r>
      <w:ins w:id="219" w:author="Reviewer" w:date="2020-08-13T19:58:00Z">
        <w:r w:rsidR="00BC3CB4">
          <w:rPr>
            <w:rFonts w:eastAsia="Times New Roman" w:cstheme="minorHAnsi"/>
            <w:lang w:val="en-US" w:eastAsia="de-DE"/>
          </w:rPr>
          <w:t>2020</w:t>
        </w:r>
      </w:ins>
      <w:ins w:id="220" w:author="Microsoft Office User" w:date="2020-08-13T13:02:00Z">
        <w:del w:id="221" w:author="Reviewer" w:date="2020-08-13T19:58:00Z">
          <w:r w:rsidR="00647FC8" w:rsidDel="00BC3CB4">
            <w:rPr>
              <w:rFonts w:eastAsia="Times New Roman" w:cstheme="minorHAnsi"/>
              <w:lang w:val="en-US" w:eastAsia="de-DE"/>
            </w:rPr>
            <w:delText>(</w:delText>
          </w:r>
        </w:del>
      </w:ins>
      <w:del w:id="222" w:author="Reviewer" w:date="2020-08-13T19:58:00Z">
        <w:r w:rsidR="00494BEA" w:rsidDel="00BC3CB4">
          <w:rPr>
            <w:rFonts w:eastAsia="Times New Roman" w:cstheme="minorHAnsi"/>
            <w:lang w:val="en-US" w:eastAsia="de-DE"/>
          </w:rPr>
          <w:delText>to appear</w:delText>
        </w:r>
      </w:del>
      <w:ins w:id="223" w:author="Microsoft Office User" w:date="2020-08-13T13:02:00Z">
        <w:del w:id="224" w:author="Reviewer" w:date="2020-08-13T19:58:00Z">
          <w:r w:rsidR="00647FC8" w:rsidDel="00BC3CB4">
            <w:rPr>
              <w:rFonts w:eastAsia="Times New Roman" w:cstheme="minorHAnsi"/>
              <w:lang w:val="en-US" w:eastAsia="de-DE"/>
            </w:rPr>
            <w:delText>)</w:delText>
          </w:r>
        </w:del>
      </w:ins>
      <w:del w:id="225" w:author="Reviewer" w:date="2020-08-13T19:58:00Z">
        <w:r w:rsidR="00E105D0" w:rsidDel="00BC3CB4">
          <w:rPr>
            <w:rFonts w:eastAsia="Times New Roman" w:cstheme="minorHAnsi"/>
            <w:lang w:val="en-US" w:eastAsia="de-DE"/>
          </w:rPr>
          <w:delText xml:space="preserve"> </w:delText>
        </w:r>
      </w:del>
      <w:r w:rsidR="00E105D0">
        <w:rPr>
          <w:rFonts w:eastAsia="Times New Roman" w:cstheme="minorHAnsi"/>
          <w:lang w:val="en-US" w:eastAsia="de-DE"/>
        </w:rPr>
        <w:t>for review</w:t>
      </w:r>
      <w:r w:rsidR="00B53DAB">
        <w:rPr>
          <w:rFonts w:eastAsia="Times New Roman" w:cstheme="minorHAnsi"/>
          <w:lang w:val="en-US" w:eastAsia="de-DE"/>
        </w:rPr>
        <w:t xml:space="preserve"> on language use and structure in mountain environments</w:t>
      </w:r>
      <w:r w:rsidR="00E105D0">
        <w:rPr>
          <w:rFonts w:eastAsia="Times New Roman" w:cstheme="minorHAnsi"/>
          <w:lang w:val="en-US" w:eastAsia="de-DE"/>
        </w:rPr>
        <w:t>).</w:t>
      </w:r>
      <w:r w:rsidR="00494BEA">
        <w:rPr>
          <w:rFonts w:eastAsia="Times New Roman" w:cstheme="minorHAnsi"/>
          <w:lang w:val="en-US" w:eastAsia="de-DE"/>
        </w:rPr>
        <w:t xml:space="preserve"> Independently </w:t>
      </w:r>
      <w:del w:id="226" w:author="Microsoft Office User" w:date="2020-08-13T13:02:00Z">
        <w:r w:rsidR="00494BEA" w:rsidDel="00647FC8">
          <w:rPr>
            <w:rFonts w:eastAsia="Times New Roman" w:cstheme="minorHAnsi"/>
            <w:lang w:val="en-US" w:eastAsia="de-DE"/>
          </w:rPr>
          <w:delText xml:space="preserve">from </w:delText>
        </w:r>
      </w:del>
      <w:ins w:id="227" w:author="Microsoft Office User" w:date="2020-08-13T13:02:00Z">
        <w:r w:rsidR="00647FC8">
          <w:rPr>
            <w:rFonts w:eastAsia="Times New Roman" w:cstheme="minorHAnsi"/>
            <w:lang w:val="en-US" w:eastAsia="de-DE"/>
          </w:rPr>
          <w:t xml:space="preserve">of </w:t>
        </w:r>
      </w:ins>
      <w:r w:rsidR="00494BEA">
        <w:rPr>
          <w:rFonts w:eastAsia="Times New Roman" w:cstheme="minorHAnsi"/>
          <w:lang w:val="en-US" w:eastAsia="de-DE"/>
        </w:rPr>
        <w:t>Everett (2013</w:t>
      </w:r>
      <w:r w:rsidR="005C24B2">
        <w:rPr>
          <w:rFonts w:eastAsia="Times New Roman" w:cstheme="minorHAnsi"/>
          <w:lang w:val="en-US" w:eastAsia="de-DE"/>
        </w:rPr>
        <w:t>a</w:t>
      </w:r>
      <w:r w:rsidR="00494BEA">
        <w:rPr>
          <w:rFonts w:eastAsia="Times New Roman" w:cstheme="minorHAnsi"/>
          <w:lang w:val="en-US" w:eastAsia="de-DE"/>
        </w:rPr>
        <w:t>), Nichols (2013: 38) makes reference to precisely the class</w:t>
      </w:r>
      <w:r w:rsidR="00B53DAB">
        <w:rPr>
          <w:rFonts w:eastAsia="Times New Roman" w:cstheme="minorHAnsi"/>
          <w:lang w:val="en-US" w:eastAsia="de-DE"/>
        </w:rPr>
        <w:t>es</w:t>
      </w:r>
      <w:r w:rsidR="00494BEA">
        <w:rPr>
          <w:rFonts w:eastAsia="Times New Roman" w:cstheme="minorHAnsi"/>
          <w:lang w:val="en-US" w:eastAsia="de-DE"/>
        </w:rPr>
        <w:t xml:space="preserve"> of sounds of interest here when exemplifying this line of thought:</w:t>
      </w:r>
    </w:p>
    <w:p w14:paraId="0820C8DA" w14:textId="77777777" w:rsidR="00494BEA" w:rsidRDefault="00494BEA" w:rsidP="00494BEA">
      <w:pPr>
        <w:spacing w:after="0" w:line="240" w:lineRule="auto"/>
        <w:rPr>
          <w:rFonts w:eastAsia="Times New Roman" w:cstheme="minorHAnsi"/>
          <w:lang w:val="en-US" w:eastAsia="de-DE"/>
        </w:rPr>
      </w:pPr>
    </w:p>
    <w:p w14:paraId="05E579C1" w14:textId="6EED42A1" w:rsidR="00494BEA" w:rsidRPr="00BD7EBC" w:rsidRDefault="00494BEA" w:rsidP="00494BEA">
      <w:pPr>
        <w:spacing w:after="0" w:line="240" w:lineRule="auto"/>
        <w:ind w:left="708"/>
        <w:rPr>
          <w:rFonts w:eastAsia="Times New Roman" w:cstheme="minorHAnsi"/>
          <w:sz w:val="20"/>
          <w:szCs w:val="20"/>
          <w:lang w:val="en-US" w:eastAsia="de-DE"/>
        </w:rPr>
      </w:pPr>
      <w:r w:rsidRPr="00BD7EBC">
        <w:rPr>
          <w:rFonts w:eastAsia="Times New Roman" w:cstheme="minorHAnsi"/>
          <w:sz w:val="20"/>
          <w:szCs w:val="20"/>
          <w:lang w:val="en-US" w:eastAsia="de-DE"/>
        </w:rPr>
        <w:t>isolation favors (or at least does not disfavor) complexity, mountain geography favors isolation, and complexity of sound systems necessarily entails expansion along certain dimensions. Thus ejectives and uvulars can be found in mountain areas – not because harsh mountain geography deterministically causes language to add harsh consonant series (!), but because isolation favors complexity</w:t>
      </w:r>
    </w:p>
    <w:p w14:paraId="37E12FAB" w14:textId="77777777" w:rsidR="00494BEA" w:rsidRDefault="00494BEA" w:rsidP="00B8516E">
      <w:pPr>
        <w:spacing w:after="0" w:line="240" w:lineRule="auto"/>
        <w:rPr>
          <w:rFonts w:eastAsia="Times New Roman" w:cstheme="minorHAnsi"/>
          <w:lang w:val="en-US" w:eastAsia="de-DE"/>
        </w:rPr>
      </w:pPr>
    </w:p>
    <w:p w14:paraId="37136CA9" w14:textId="2E877E92" w:rsidR="00E105D0" w:rsidRPr="004661CE" w:rsidRDefault="00494BEA" w:rsidP="00BD7EBC">
      <w:pPr>
        <w:autoSpaceDE w:val="0"/>
        <w:autoSpaceDN w:val="0"/>
        <w:adjustRightInd w:val="0"/>
        <w:spacing w:after="0" w:line="240" w:lineRule="auto"/>
        <w:rPr>
          <w:rFonts w:cstheme="minorHAnsi"/>
          <w:lang w:val="en-US"/>
        </w:rPr>
      </w:pPr>
      <w:del w:id="228" w:author="Microsoft Office User" w:date="2020-08-13T13:03:00Z">
        <w:r w:rsidRPr="004661CE" w:rsidDel="00647FC8">
          <w:rPr>
            <w:rStyle w:val="st"/>
            <w:rFonts w:cstheme="minorHAnsi"/>
            <w:lang w:val="en-US"/>
          </w:rPr>
          <w:delText>What, h</w:delText>
        </w:r>
      </w:del>
      <w:ins w:id="229" w:author="Microsoft Office User" w:date="2020-08-13T13:03:00Z">
        <w:r w:rsidR="00647FC8">
          <w:rPr>
            <w:rStyle w:val="st"/>
            <w:rFonts w:cstheme="minorHAnsi"/>
            <w:lang w:val="en-US"/>
          </w:rPr>
          <w:t>H</w:t>
        </w:r>
      </w:ins>
      <w:r w:rsidRPr="004661CE">
        <w:rPr>
          <w:rStyle w:val="st"/>
          <w:rFonts w:cstheme="minorHAnsi"/>
          <w:lang w:val="en-US"/>
        </w:rPr>
        <w:t xml:space="preserve">owever, </w:t>
      </w:r>
      <w:ins w:id="230" w:author="Microsoft Office User" w:date="2020-08-13T13:03:00Z">
        <w:r w:rsidR="00647FC8">
          <w:rPr>
            <w:rStyle w:val="st"/>
            <w:rFonts w:cstheme="minorHAnsi"/>
            <w:lang w:val="en-US"/>
          </w:rPr>
          <w:t xml:space="preserve">what </w:t>
        </w:r>
      </w:ins>
      <w:r w:rsidRPr="004661CE">
        <w:rPr>
          <w:rStyle w:val="st"/>
          <w:rFonts w:cstheme="minorHAnsi"/>
          <w:lang w:val="en-US"/>
        </w:rPr>
        <w:t>can</w:t>
      </w:r>
      <w:r w:rsidR="00BD7EBC" w:rsidRPr="004661CE">
        <w:rPr>
          <w:rStyle w:val="st"/>
          <w:rFonts w:cstheme="minorHAnsi"/>
          <w:lang w:val="en-US"/>
        </w:rPr>
        <w:t xml:space="preserve"> legitimately</w:t>
      </w:r>
      <w:r w:rsidRPr="004661CE">
        <w:rPr>
          <w:rStyle w:val="st"/>
          <w:rFonts w:cstheme="minorHAnsi"/>
          <w:lang w:val="en-US"/>
        </w:rPr>
        <w:t xml:space="preserve"> count as “complex” segments? </w:t>
      </w:r>
      <w:r w:rsidR="00BD7EBC" w:rsidRPr="004661CE">
        <w:rPr>
          <w:rStyle w:val="st"/>
          <w:rFonts w:cstheme="minorHAnsi"/>
          <w:lang w:val="en-US"/>
        </w:rPr>
        <w:t>When operationalized as in McWhorter (2001), who equates “complexity” for practical purposes with cross-linguistic rarity, then both classes of sounds qual</w:t>
      </w:r>
      <w:r w:rsidR="00B53DAB">
        <w:rPr>
          <w:rStyle w:val="st"/>
          <w:rFonts w:cstheme="minorHAnsi"/>
          <w:lang w:val="en-US"/>
        </w:rPr>
        <w:t>if</w:t>
      </w:r>
      <w:r w:rsidR="00BD7EBC" w:rsidRPr="004661CE">
        <w:rPr>
          <w:rStyle w:val="st"/>
          <w:rFonts w:cstheme="minorHAnsi"/>
          <w:lang w:val="en-US"/>
        </w:rPr>
        <w:t>y</w:t>
      </w:r>
      <w:r w:rsidR="00B53DAB">
        <w:rPr>
          <w:rStyle w:val="st"/>
          <w:rFonts w:cstheme="minorHAnsi"/>
          <w:lang w:val="en-US"/>
        </w:rPr>
        <w:t xml:space="preserve"> (though the question of how to precisely define “cross-linguistically rare” </w:t>
      </w:r>
      <w:del w:id="231" w:author="Microsoft Office User" w:date="2020-08-13T13:03:00Z">
        <w:r w:rsidR="00B53DAB" w:rsidDel="00647FC8">
          <w:rPr>
            <w:rStyle w:val="st"/>
            <w:rFonts w:cstheme="minorHAnsi"/>
            <w:lang w:val="en-US"/>
          </w:rPr>
          <w:delText xml:space="preserve">would </w:delText>
        </w:r>
      </w:del>
      <w:r w:rsidR="00B53DAB">
        <w:rPr>
          <w:rStyle w:val="st"/>
          <w:rFonts w:cstheme="minorHAnsi"/>
          <w:lang w:val="en-US"/>
        </w:rPr>
        <w:t>remain</w:t>
      </w:r>
      <w:ins w:id="232" w:author="Microsoft Office User" w:date="2020-08-13T13:03:00Z">
        <w:r w:rsidR="00647FC8">
          <w:rPr>
            <w:rStyle w:val="st"/>
            <w:rFonts w:cstheme="minorHAnsi"/>
            <w:lang w:val="en-US"/>
          </w:rPr>
          <w:t>s</w:t>
        </w:r>
      </w:ins>
      <w:r w:rsidR="00B53DAB">
        <w:rPr>
          <w:rStyle w:val="st"/>
          <w:rFonts w:cstheme="minorHAnsi"/>
          <w:lang w:val="en-US"/>
        </w:rPr>
        <w:t>).</w:t>
      </w:r>
      <w:r w:rsidR="00BD7EBC" w:rsidRPr="004661CE">
        <w:rPr>
          <w:rStyle w:val="st"/>
          <w:rFonts w:cstheme="minorHAnsi"/>
          <w:lang w:val="en-US"/>
        </w:rPr>
        <w:t xml:space="preserve"> But also other possible manners of defining the controversial notion of complexity </w:t>
      </w:r>
      <w:r w:rsidR="00AE16E6">
        <w:rPr>
          <w:rStyle w:val="st"/>
          <w:rFonts w:cstheme="minorHAnsi"/>
          <w:lang w:val="en-US"/>
        </w:rPr>
        <w:t xml:space="preserve">in language </w:t>
      </w:r>
      <w:r w:rsidR="00BD7EBC" w:rsidRPr="004661CE">
        <w:rPr>
          <w:rStyle w:val="st"/>
          <w:rFonts w:cstheme="minorHAnsi"/>
          <w:lang w:val="en-US"/>
        </w:rPr>
        <w:t>would lead to similar conclusions</w:t>
      </w:r>
      <w:del w:id="233" w:author="Microsoft Office User" w:date="2020-08-13T13:04:00Z">
        <w:r w:rsidR="00B53DAB" w:rsidDel="00647FC8">
          <w:rPr>
            <w:rStyle w:val="st"/>
            <w:rFonts w:cstheme="minorHAnsi"/>
            <w:lang w:val="en-US"/>
          </w:rPr>
          <w:delText xml:space="preserve">: </w:delText>
        </w:r>
      </w:del>
      <w:ins w:id="234" w:author="Microsoft Office User" w:date="2020-08-13T13:04:00Z">
        <w:r w:rsidR="00647FC8">
          <w:rPr>
            <w:rStyle w:val="st"/>
            <w:rFonts w:cstheme="minorHAnsi"/>
            <w:lang w:val="en-US"/>
          </w:rPr>
          <w:t xml:space="preserve">. For example, </w:t>
        </w:r>
      </w:ins>
      <w:r w:rsidR="00B53DAB">
        <w:rPr>
          <w:rStyle w:val="st"/>
          <w:rFonts w:cstheme="minorHAnsi"/>
          <w:lang w:val="en-US"/>
        </w:rPr>
        <w:t>ar</w:t>
      </w:r>
      <w:r w:rsidRPr="004661CE">
        <w:rPr>
          <w:rStyle w:val="st"/>
          <w:rFonts w:cstheme="minorHAnsi"/>
          <w:lang w:val="en-US"/>
        </w:rPr>
        <w:t>ticulatory effort is undoubtedly high for eje</w:t>
      </w:r>
      <w:r w:rsidR="00BD7EBC" w:rsidRPr="004661CE">
        <w:rPr>
          <w:rStyle w:val="st"/>
          <w:rFonts w:cstheme="minorHAnsi"/>
          <w:lang w:val="en-US"/>
        </w:rPr>
        <w:t>c</w:t>
      </w:r>
      <w:r w:rsidRPr="004661CE">
        <w:rPr>
          <w:rStyle w:val="st"/>
          <w:rFonts w:cstheme="minorHAnsi"/>
          <w:lang w:val="en-US"/>
        </w:rPr>
        <w:t>tives</w:t>
      </w:r>
      <w:del w:id="235" w:author="Microsoft Office User" w:date="2020-08-13T13:04:00Z">
        <w:r w:rsidRPr="004661CE" w:rsidDel="00647FC8">
          <w:rPr>
            <w:rStyle w:val="st"/>
            <w:rFonts w:cstheme="minorHAnsi"/>
            <w:lang w:val="en-US"/>
          </w:rPr>
          <w:delText xml:space="preserve">; </w:delText>
        </w:r>
      </w:del>
      <w:ins w:id="236" w:author="Microsoft Office User" w:date="2020-08-13T13:04:00Z">
        <w:r w:rsidR="00647FC8">
          <w:rPr>
            <w:rStyle w:val="st"/>
            <w:rFonts w:cstheme="minorHAnsi"/>
            <w:lang w:val="en-US"/>
          </w:rPr>
          <w:t>.</w:t>
        </w:r>
        <w:r w:rsidR="00647FC8" w:rsidRPr="004661CE">
          <w:rPr>
            <w:rStyle w:val="st"/>
            <w:rFonts w:cstheme="minorHAnsi"/>
            <w:lang w:val="en-US"/>
          </w:rPr>
          <w:t xml:space="preserve"> </w:t>
        </w:r>
      </w:ins>
      <w:del w:id="237" w:author="Microsoft Office User" w:date="2020-08-13T13:04:00Z">
        <w:r w:rsidRPr="004661CE" w:rsidDel="00647FC8">
          <w:rPr>
            <w:rStyle w:val="st"/>
            <w:rFonts w:cstheme="minorHAnsi"/>
            <w:lang w:val="en-US"/>
          </w:rPr>
          <w:delText>however</w:delText>
        </w:r>
      </w:del>
      <w:ins w:id="238" w:author="Microsoft Office User" w:date="2020-08-13T13:04:00Z">
        <w:r w:rsidR="00647FC8">
          <w:rPr>
            <w:rStyle w:val="st"/>
            <w:rFonts w:cstheme="minorHAnsi"/>
            <w:lang w:val="en-US"/>
          </w:rPr>
          <w:t>H</w:t>
        </w:r>
        <w:r w:rsidR="00647FC8" w:rsidRPr="004661CE">
          <w:rPr>
            <w:rStyle w:val="st"/>
            <w:rFonts w:cstheme="minorHAnsi"/>
            <w:lang w:val="en-US"/>
          </w:rPr>
          <w:t>owever</w:t>
        </w:r>
      </w:ins>
      <w:r w:rsidRPr="004661CE">
        <w:rPr>
          <w:rStyle w:val="st"/>
          <w:rFonts w:cstheme="minorHAnsi"/>
          <w:lang w:val="en-US"/>
        </w:rPr>
        <w:t xml:space="preserve">, a greater articulatory effort of uvulars vis-à-vis other </w:t>
      </w:r>
      <w:r w:rsidR="00B53DAB">
        <w:rPr>
          <w:rStyle w:val="st"/>
          <w:rFonts w:cstheme="minorHAnsi"/>
          <w:lang w:val="en-US"/>
        </w:rPr>
        <w:t>pulmonic</w:t>
      </w:r>
      <w:r w:rsidRPr="004661CE">
        <w:rPr>
          <w:rStyle w:val="st"/>
          <w:rFonts w:cstheme="minorHAnsi"/>
          <w:lang w:val="en-US"/>
        </w:rPr>
        <w:t xml:space="preserve"> stops</w:t>
      </w:r>
      <w:del w:id="239" w:author="Microsoft Office User" w:date="2020-08-13T13:04:00Z">
        <w:r w:rsidRPr="004661CE" w:rsidDel="00647FC8">
          <w:rPr>
            <w:rStyle w:val="st"/>
            <w:rFonts w:cstheme="minorHAnsi"/>
            <w:lang w:val="en-US"/>
          </w:rPr>
          <w:delText xml:space="preserve"> that </w:delText>
        </w:r>
      </w:del>
      <w:ins w:id="240" w:author="Microsoft Office User" w:date="2020-08-13T13:04:00Z">
        <w:r w:rsidR="00647FC8">
          <w:rPr>
            <w:rStyle w:val="st"/>
            <w:rFonts w:cstheme="minorHAnsi"/>
            <w:lang w:val="en-US"/>
          </w:rPr>
          <w:t xml:space="preserve">, which </w:t>
        </w:r>
      </w:ins>
      <w:r w:rsidRPr="004661CE">
        <w:rPr>
          <w:rStyle w:val="st"/>
          <w:rFonts w:cstheme="minorHAnsi"/>
          <w:lang w:val="en-US"/>
        </w:rPr>
        <w:t>has been suspected before (cf. e.g. Moulton 1983: 268)</w:t>
      </w:r>
      <w:ins w:id="241" w:author="Microsoft Office User" w:date="2020-08-13T13:04:00Z">
        <w:r w:rsidR="00647FC8">
          <w:rPr>
            <w:rStyle w:val="st"/>
            <w:rFonts w:cstheme="minorHAnsi"/>
            <w:lang w:val="en-US"/>
          </w:rPr>
          <w:t>,</w:t>
        </w:r>
      </w:ins>
      <w:r w:rsidRPr="004661CE">
        <w:rPr>
          <w:rStyle w:val="st"/>
          <w:rFonts w:cstheme="minorHAnsi"/>
          <w:lang w:val="en-US"/>
        </w:rPr>
        <w:t xml:space="preserve"> is now biomechanically </w:t>
      </w:r>
      <w:r w:rsidR="00C35683">
        <w:rPr>
          <w:rStyle w:val="st"/>
          <w:rFonts w:cstheme="minorHAnsi"/>
          <w:lang w:val="en-US"/>
        </w:rPr>
        <w:t xml:space="preserve">also </w:t>
      </w:r>
      <w:r w:rsidRPr="004661CE">
        <w:rPr>
          <w:rStyle w:val="st"/>
          <w:rFonts w:cstheme="minorHAnsi"/>
          <w:lang w:val="en-US"/>
        </w:rPr>
        <w:t>quantif</w:t>
      </w:r>
      <w:r w:rsidR="00BD7EBC" w:rsidRPr="004661CE">
        <w:rPr>
          <w:rStyle w:val="st"/>
          <w:rFonts w:cstheme="minorHAnsi"/>
          <w:lang w:val="en-US"/>
        </w:rPr>
        <w:t>iable precisely</w:t>
      </w:r>
      <w:del w:id="242" w:author="Microsoft Office User" w:date="2020-08-13T13:04:00Z">
        <w:r w:rsidR="00BD7EBC" w:rsidRPr="004661CE" w:rsidDel="00647FC8">
          <w:rPr>
            <w:rStyle w:val="st"/>
            <w:rFonts w:cstheme="minorHAnsi"/>
            <w:lang w:val="en-US"/>
          </w:rPr>
          <w:delText>:</w:delText>
        </w:r>
        <w:r w:rsidRPr="004661CE" w:rsidDel="00647FC8">
          <w:rPr>
            <w:rStyle w:val="st"/>
            <w:rFonts w:cstheme="minorHAnsi"/>
            <w:lang w:val="en-US"/>
          </w:rPr>
          <w:delText xml:space="preserve"> </w:delText>
        </w:r>
        <w:r w:rsidR="00BD7EBC" w:rsidRPr="004661CE" w:rsidDel="00647FC8">
          <w:rPr>
            <w:rStyle w:val="st"/>
            <w:rFonts w:cstheme="minorHAnsi"/>
            <w:lang w:val="en-US"/>
          </w:rPr>
          <w:delText>i</w:delText>
        </w:r>
      </w:del>
      <w:ins w:id="243" w:author="Microsoft Office User" w:date="2020-08-13T13:04:00Z">
        <w:r w:rsidR="00647FC8">
          <w:rPr>
            <w:rStyle w:val="st"/>
            <w:rFonts w:cstheme="minorHAnsi"/>
            <w:lang w:val="en-US"/>
          </w:rPr>
          <w:t>. I</w:t>
        </w:r>
      </w:ins>
      <w:r w:rsidRPr="004661CE">
        <w:rPr>
          <w:rStyle w:val="st"/>
          <w:rFonts w:cstheme="minorHAnsi"/>
          <w:lang w:val="en-US"/>
        </w:rPr>
        <w:t xml:space="preserve">n </w:t>
      </w:r>
      <w:ins w:id="244" w:author="Microsoft Office User" w:date="2020-08-13T13:04:00Z">
        <w:r w:rsidR="00647FC8">
          <w:rPr>
            <w:rStyle w:val="st"/>
            <w:rFonts w:cstheme="minorHAnsi"/>
            <w:lang w:val="en-US"/>
          </w:rPr>
          <w:t xml:space="preserve">terms </w:t>
        </w:r>
      </w:ins>
      <w:r w:rsidRPr="004661CE">
        <w:rPr>
          <w:rStyle w:val="st"/>
          <w:rFonts w:cstheme="minorHAnsi"/>
          <w:lang w:val="en-US"/>
        </w:rPr>
        <w:t>articulatory effort</w:t>
      </w:r>
      <w:ins w:id="245" w:author="Microsoft Office User" w:date="2020-08-13T13:04:00Z">
        <w:r w:rsidR="00647FC8">
          <w:rPr>
            <w:rStyle w:val="st"/>
            <w:rFonts w:cstheme="minorHAnsi"/>
            <w:lang w:val="en-US"/>
          </w:rPr>
          <w:t>,</w:t>
        </w:r>
      </w:ins>
      <w:r w:rsidRPr="004661CE">
        <w:rPr>
          <w:rStyle w:val="st"/>
          <w:rFonts w:cstheme="minorHAnsi"/>
          <w:lang w:val="en-US"/>
        </w:rPr>
        <w:t xml:space="preserve"> uvulars (voiced and in CV syllables) are only exceeded by retroflex consonants (Lindblom et al. 2011: 79</w:t>
      </w:r>
      <w:ins w:id="246" w:author="Microsoft Office User" w:date="2020-08-13T13:05:00Z">
        <w:r w:rsidR="00647FC8">
          <w:rPr>
            <w:rStyle w:val="st"/>
            <w:rFonts w:cstheme="minorHAnsi"/>
            <w:lang w:val="en-US"/>
          </w:rPr>
          <w:t>)</w:t>
        </w:r>
      </w:ins>
      <w:r w:rsidRPr="004661CE">
        <w:rPr>
          <w:rStyle w:val="st"/>
          <w:rFonts w:cstheme="minorHAnsi"/>
          <w:lang w:val="en-US"/>
        </w:rPr>
        <w:t xml:space="preserve">; </w:t>
      </w:r>
      <w:ins w:id="247" w:author="Microsoft Office User" w:date="2020-08-13T13:05:00Z">
        <w:r w:rsidR="00647FC8">
          <w:rPr>
            <w:rStyle w:val="st"/>
            <w:rFonts w:cstheme="minorHAnsi"/>
            <w:lang w:val="en-US"/>
          </w:rPr>
          <w:t xml:space="preserve">and </w:t>
        </w:r>
      </w:ins>
      <w:r w:rsidRPr="004661CE">
        <w:rPr>
          <w:rFonts w:cstheme="minorHAnsi"/>
          <w:lang w:val="en-US"/>
        </w:rPr>
        <w:t>in fact, voicing is disproportionally more costly for back consonants</w:t>
      </w:r>
      <w:r w:rsidR="00AE16E6">
        <w:rPr>
          <w:rFonts w:cstheme="minorHAnsi"/>
          <w:lang w:val="en-US"/>
        </w:rPr>
        <w:t xml:space="preserve">, </w:t>
      </w:r>
      <w:del w:id="248" w:author="Reviewer" w:date="2020-08-13T19:05:00Z">
        <w:r w:rsidR="00AE16E6" w:rsidDel="002B47B7">
          <w:rPr>
            <w:rFonts w:cstheme="minorHAnsi"/>
            <w:lang w:val="en-US"/>
          </w:rPr>
          <w:delText>cf.</w:delText>
        </w:r>
      </w:del>
      <w:ins w:id="249" w:author="Reviewer" w:date="2020-08-13T19:05:00Z">
        <w:r w:rsidR="002B47B7">
          <w:rPr>
            <w:rFonts w:cstheme="minorHAnsi"/>
            <w:lang w:val="en-US"/>
          </w:rPr>
          <w:t>see</w:t>
        </w:r>
      </w:ins>
      <w:r w:rsidR="00AE16E6">
        <w:rPr>
          <w:rFonts w:cstheme="minorHAnsi"/>
          <w:lang w:val="en-US"/>
        </w:rPr>
        <w:t xml:space="preserve"> </w:t>
      </w:r>
      <w:r w:rsidRPr="004661CE">
        <w:rPr>
          <w:rFonts w:cstheme="minorHAnsi"/>
          <w:lang w:val="en-US"/>
        </w:rPr>
        <w:t>Ohala [1997]2010: 666-667)</w:t>
      </w:r>
      <w:r w:rsidR="00BD7EBC" w:rsidRPr="004661CE">
        <w:rPr>
          <w:rFonts w:cstheme="minorHAnsi"/>
          <w:lang w:val="en-US"/>
        </w:rPr>
        <w:t>. Another possible piece of evidence for the marked status of uvulars is that, in situations of language death, where marked segments tend to merge with less marked ones in favor of the latter’s phonetic properties, uvular stops tend to merge with velars (Thomason 2015: 60-61).</w:t>
      </w:r>
    </w:p>
    <w:p w14:paraId="74217594" w14:textId="09B6CEF9" w:rsidR="00801DC6" w:rsidRPr="004661CE" w:rsidRDefault="00801DC6" w:rsidP="00B8516E">
      <w:pPr>
        <w:spacing w:after="0" w:line="240" w:lineRule="auto"/>
        <w:rPr>
          <w:rFonts w:eastAsia="Times New Roman" w:cstheme="minorHAnsi"/>
          <w:lang w:val="en-US" w:eastAsia="de-DE"/>
        </w:rPr>
      </w:pPr>
    </w:p>
    <w:p w14:paraId="4C397FAF" w14:textId="31C82FD5" w:rsidR="007511FA" w:rsidRPr="004661CE" w:rsidRDefault="0095777F" w:rsidP="007511FA">
      <w:pPr>
        <w:spacing w:after="0" w:line="240" w:lineRule="auto"/>
        <w:rPr>
          <w:rFonts w:cstheme="minorHAnsi"/>
          <w:lang w:val="en-US"/>
        </w:rPr>
      </w:pPr>
      <w:ins w:id="250" w:author="Microsoft Office User" w:date="2020-08-13T13:14:00Z">
        <w:r>
          <w:rPr>
            <w:rFonts w:cstheme="minorHAnsi"/>
            <w:lang w:val="en-US"/>
          </w:rPr>
          <w:t>An</w:t>
        </w:r>
      </w:ins>
      <w:ins w:id="251" w:author="Microsoft Office User" w:date="2020-08-13T13:15:00Z">
        <w:r>
          <w:rPr>
            <w:rFonts w:cstheme="minorHAnsi"/>
            <w:lang w:val="en-US"/>
          </w:rPr>
          <w:t xml:space="preserve"> </w:t>
        </w:r>
      </w:ins>
      <w:del w:id="252" w:author="Microsoft Office User" w:date="2020-08-13T13:15:00Z">
        <w:r w:rsidR="007511FA" w:rsidRPr="004661CE" w:rsidDel="0095777F">
          <w:rPr>
            <w:rFonts w:cstheme="minorHAnsi"/>
            <w:lang w:val="en-US"/>
          </w:rPr>
          <w:delText xml:space="preserve">Additional </w:delText>
        </w:r>
      </w:del>
      <w:ins w:id="253" w:author="Microsoft Office User" w:date="2020-08-13T13:15:00Z">
        <w:r>
          <w:rPr>
            <w:rFonts w:cstheme="minorHAnsi"/>
            <w:lang w:val="en-US"/>
          </w:rPr>
          <w:t>a</w:t>
        </w:r>
        <w:r w:rsidRPr="004661CE">
          <w:rPr>
            <w:rFonts w:cstheme="minorHAnsi"/>
            <w:lang w:val="en-US"/>
          </w:rPr>
          <w:t xml:space="preserve">dditional </w:t>
        </w:r>
      </w:ins>
      <w:r w:rsidR="007511FA" w:rsidRPr="004661CE">
        <w:rPr>
          <w:rFonts w:cstheme="minorHAnsi"/>
          <w:lang w:val="en-US"/>
        </w:rPr>
        <w:t>reason for thinking in this direction comes from Nikolaev and Grossman’</w:t>
      </w:r>
      <w:r w:rsidR="00DA0FBA">
        <w:rPr>
          <w:rFonts w:cstheme="minorHAnsi"/>
          <w:lang w:val="en-US"/>
        </w:rPr>
        <w:t>s</w:t>
      </w:r>
      <w:r w:rsidR="007511FA" w:rsidRPr="004661CE">
        <w:rPr>
          <w:rFonts w:cstheme="minorHAnsi"/>
          <w:lang w:val="en-US"/>
        </w:rPr>
        <w:t xml:space="preserve"> (2018) study on  affricate-rich languages in Eurasia, wh</w:t>
      </w:r>
      <w:r w:rsidR="00C35683">
        <w:rPr>
          <w:rFonts w:cstheme="minorHAnsi"/>
          <w:lang w:val="en-US"/>
        </w:rPr>
        <w:t xml:space="preserve">ose distribution is </w:t>
      </w:r>
      <w:r w:rsidR="007511FA" w:rsidRPr="004661CE">
        <w:rPr>
          <w:rFonts w:cstheme="minorHAnsi"/>
          <w:lang w:val="en-US"/>
        </w:rPr>
        <w:t xml:space="preserve">strikingly similar to </w:t>
      </w:r>
      <w:r w:rsidR="00C35683">
        <w:rPr>
          <w:rFonts w:cstheme="minorHAnsi"/>
          <w:lang w:val="en-US"/>
        </w:rPr>
        <w:t>that</w:t>
      </w:r>
      <w:r w:rsidR="007511FA" w:rsidRPr="004661CE">
        <w:rPr>
          <w:rFonts w:cstheme="minorHAnsi"/>
          <w:lang w:val="en-US"/>
        </w:rPr>
        <w:t xml:space="preserve"> of </w:t>
      </w:r>
      <w:r w:rsidR="00AE16E6">
        <w:rPr>
          <w:rFonts w:cstheme="minorHAnsi"/>
          <w:lang w:val="en-US"/>
        </w:rPr>
        <w:t xml:space="preserve">languages with </w:t>
      </w:r>
      <w:r w:rsidR="007511FA" w:rsidRPr="004661CE">
        <w:rPr>
          <w:rFonts w:cstheme="minorHAnsi"/>
          <w:lang w:val="en-US"/>
        </w:rPr>
        <w:t>ejectives and uvulars</w:t>
      </w:r>
      <w:r w:rsidR="00AE16E6">
        <w:rPr>
          <w:rFonts w:cstheme="minorHAnsi"/>
          <w:lang w:val="en-US"/>
        </w:rPr>
        <w:t>. All three</w:t>
      </w:r>
      <w:r w:rsidR="00C35683">
        <w:rPr>
          <w:rFonts w:cstheme="minorHAnsi"/>
          <w:lang w:val="en-US"/>
        </w:rPr>
        <w:t xml:space="preserve"> </w:t>
      </w:r>
      <w:r w:rsidR="00AE16E6">
        <w:rPr>
          <w:rFonts w:cstheme="minorHAnsi"/>
          <w:lang w:val="en-US"/>
        </w:rPr>
        <w:t>tend to</w:t>
      </w:r>
      <w:r w:rsidR="007511FA" w:rsidRPr="004661CE">
        <w:rPr>
          <w:rFonts w:cstheme="minorHAnsi"/>
          <w:lang w:val="en-US"/>
        </w:rPr>
        <w:t xml:space="preserve"> be found in mountain areas</w:t>
      </w:r>
      <w:del w:id="254" w:author="Microsoft Office User" w:date="2020-08-13T13:15:00Z">
        <w:r w:rsidR="007511FA" w:rsidRPr="004661CE" w:rsidDel="0095777F">
          <w:rPr>
            <w:rFonts w:cstheme="minorHAnsi"/>
            <w:lang w:val="en-US"/>
          </w:rPr>
          <w:delText xml:space="preserve"> – </w:delText>
        </w:r>
      </w:del>
      <w:ins w:id="255" w:author="Microsoft Office User" w:date="2020-08-13T13:15:00Z">
        <w:r>
          <w:rPr>
            <w:rFonts w:cstheme="minorHAnsi"/>
            <w:lang w:val="en-US"/>
          </w:rPr>
          <w:t xml:space="preserve">, i.e. </w:t>
        </w:r>
      </w:ins>
      <w:r w:rsidR="00AE16E6">
        <w:rPr>
          <w:rFonts w:cstheme="minorHAnsi"/>
          <w:lang w:val="en-US"/>
        </w:rPr>
        <w:t>affricate-rich languages especially in the</w:t>
      </w:r>
      <w:del w:id="256" w:author="Microsoft Office User" w:date="2020-08-13T13:15:00Z">
        <w:r w:rsidR="00AE16E6" w:rsidDel="0095777F">
          <w:rPr>
            <w:rFonts w:cstheme="minorHAnsi"/>
            <w:lang w:val="en-US"/>
          </w:rPr>
          <w:delText xml:space="preserve"> </w:delText>
        </w:r>
        <w:r w:rsidR="007511FA" w:rsidRPr="004661CE" w:rsidDel="0095777F">
          <w:rPr>
            <w:rFonts w:cstheme="minorHAnsi"/>
            <w:lang w:val="en-US"/>
          </w:rPr>
          <w:delText xml:space="preserve">the </w:delText>
        </w:r>
      </w:del>
      <w:ins w:id="257" w:author="Microsoft Office User" w:date="2020-08-13T13:15:00Z">
        <w:r>
          <w:rPr>
            <w:rFonts w:cstheme="minorHAnsi"/>
            <w:lang w:val="en-US"/>
          </w:rPr>
          <w:t xml:space="preserve"> </w:t>
        </w:r>
      </w:ins>
      <w:r w:rsidR="007511FA" w:rsidRPr="004661CE">
        <w:rPr>
          <w:rFonts w:cstheme="minorHAnsi"/>
          <w:lang w:val="en-US"/>
        </w:rPr>
        <w:t xml:space="preserve">Caucasus, the Hindu Kush, and the eastern Himalayas. </w:t>
      </w:r>
      <w:del w:id="258" w:author="Microsoft Office User" w:date="2020-08-13T13:15:00Z">
        <w:r w:rsidR="007511FA" w:rsidRPr="004661CE" w:rsidDel="0095777F">
          <w:rPr>
            <w:rFonts w:cstheme="minorHAnsi"/>
            <w:lang w:val="en-US"/>
          </w:rPr>
          <w:delText xml:space="preserve">Relevantly, the </w:delText>
        </w:r>
      </w:del>
      <w:r w:rsidR="007511FA" w:rsidRPr="004661CE">
        <w:rPr>
          <w:rFonts w:cstheme="minorHAnsi"/>
          <w:lang w:val="en-US"/>
        </w:rPr>
        <w:t xml:space="preserve">Nikolaev and Grossman </w:t>
      </w:r>
      <w:r w:rsidR="004661CE">
        <w:rPr>
          <w:rFonts w:cstheme="minorHAnsi"/>
          <w:lang w:val="en-US"/>
        </w:rPr>
        <w:t xml:space="preserve">(2018: 574-576) </w:t>
      </w:r>
      <w:ins w:id="259" w:author="Microsoft Office User" w:date="2020-08-13T13:15:00Z">
        <w:r>
          <w:rPr>
            <w:rFonts w:cstheme="minorHAnsi"/>
            <w:lang w:val="en-US"/>
          </w:rPr>
          <w:t xml:space="preserve">also </w:t>
        </w:r>
      </w:ins>
      <w:r w:rsidR="007511FA" w:rsidRPr="004661CE">
        <w:rPr>
          <w:rFonts w:cstheme="minorHAnsi"/>
          <w:lang w:val="en-US"/>
        </w:rPr>
        <w:t xml:space="preserve">note that particularly rich inventories of affricates are typically dependent upon the presence of retroflex affricates. Since retroflex consonants, as just </w:t>
      </w:r>
      <w:del w:id="260" w:author="Microsoft Office User" w:date="2020-08-13T13:15:00Z">
        <w:r w:rsidR="007511FA" w:rsidRPr="004661CE" w:rsidDel="0095777F">
          <w:rPr>
            <w:rFonts w:cstheme="minorHAnsi"/>
            <w:lang w:val="en-US"/>
          </w:rPr>
          <w:delText>seen</w:delText>
        </w:r>
      </w:del>
      <w:ins w:id="261" w:author="Microsoft Office User" w:date="2020-08-13T13:15:00Z">
        <w:r>
          <w:rPr>
            <w:rFonts w:cstheme="minorHAnsi"/>
            <w:lang w:val="en-US"/>
          </w:rPr>
          <w:t>shown</w:t>
        </w:r>
      </w:ins>
      <w:r w:rsidR="007511FA" w:rsidRPr="004661CE">
        <w:rPr>
          <w:rFonts w:cstheme="minorHAnsi"/>
          <w:lang w:val="en-US"/>
        </w:rPr>
        <w:t xml:space="preserve">, are the only ones that exceed uvulars in articulatory effort in Lindblom et al.’s (2011) study, and since affricate rich languages have much the same distribution as uvulars and ejectives, the distribution of affricate-rich languages in Eurasia described by Nikolaev and Grossman would likewise be consistent with an account in terms of sociolinguistic behavior that is </w:t>
      </w:r>
      <w:r w:rsidR="007511FA" w:rsidRPr="004661CE">
        <w:rPr>
          <w:rFonts w:cstheme="minorHAnsi"/>
          <w:lang w:val="en-US"/>
        </w:rPr>
        <w:lastRenderedPageBreak/>
        <w:t>shaped by topography</w:t>
      </w:r>
      <w:ins w:id="262" w:author="Microsoft Office User" w:date="2020-08-13T13:16:00Z">
        <w:r>
          <w:rPr>
            <w:rFonts w:cstheme="minorHAnsi"/>
            <w:lang w:val="en-US"/>
          </w:rPr>
          <w:t>.</w:t>
        </w:r>
      </w:ins>
      <w:r w:rsidR="007511FA" w:rsidRPr="004661CE">
        <w:rPr>
          <w:rFonts w:cstheme="minorHAnsi"/>
          <w:lang w:val="en-US"/>
        </w:rPr>
        <w:t xml:space="preserve"> </w:t>
      </w:r>
      <w:del w:id="263" w:author="Microsoft Office User" w:date="2020-08-13T13:16:00Z">
        <w:r w:rsidR="007511FA" w:rsidRPr="004661CE" w:rsidDel="0095777F">
          <w:rPr>
            <w:rFonts w:cstheme="minorHAnsi"/>
            <w:lang w:val="en-US"/>
          </w:rPr>
          <w:delText>and t</w:delText>
        </w:r>
      </w:del>
      <w:ins w:id="264" w:author="Microsoft Office User" w:date="2020-08-13T13:16:00Z">
        <w:r>
          <w:rPr>
            <w:rFonts w:cstheme="minorHAnsi"/>
            <w:lang w:val="en-US"/>
          </w:rPr>
          <w:t>T</w:t>
        </w:r>
      </w:ins>
      <w:r w:rsidR="007511FA" w:rsidRPr="004661CE">
        <w:rPr>
          <w:rFonts w:cstheme="minorHAnsi"/>
          <w:lang w:val="en-US"/>
        </w:rPr>
        <w:t>hat, in turn, shapes languages distributions, but inconsistent with direct environmental influences on language structure.</w:t>
      </w:r>
      <w:r w:rsidR="00B5277C">
        <w:rPr>
          <w:rStyle w:val="Funotenzeichen"/>
          <w:rFonts w:cstheme="minorHAnsi"/>
          <w:lang w:val="en-US"/>
        </w:rPr>
        <w:footnoteReference w:id="2"/>
      </w:r>
    </w:p>
    <w:p w14:paraId="452EDFED" w14:textId="77777777" w:rsidR="007511FA" w:rsidRPr="004661CE" w:rsidRDefault="007511FA" w:rsidP="00B8516E">
      <w:pPr>
        <w:spacing w:after="0" w:line="240" w:lineRule="auto"/>
        <w:rPr>
          <w:rFonts w:eastAsia="Times New Roman" w:cstheme="minorHAnsi"/>
          <w:lang w:val="en-US" w:eastAsia="de-DE"/>
        </w:rPr>
      </w:pPr>
    </w:p>
    <w:p w14:paraId="49BCC90D" w14:textId="3964F81E" w:rsidR="00E105D0" w:rsidRDefault="00E105D0" w:rsidP="00B8516E">
      <w:pPr>
        <w:spacing w:after="0" w:line="240" w:lineRule="auto"/>
        <w:rPr>
          <w:rFonts w:eastAsia="Times New Roman" w:cstheme="minorHAnsi"/>
          <w:lang w:val="en-US" w:eastAsia="de-DE"/>
        </w:rPr>
      </w:pPr>
      <w:r w:rsidRPr="004661CE">
        <w:rPr>
          <w:rFonts w:eastAsia="Times New Roman" w:cstheme="minorHAnsi"/>
          <w:lang w:val="en-US" w:eastAsia="de-DE"/>
        </w:rPr>
        <w:t xml:space="preserve">Under this hypothesis, then, the distribution </w:t>
      </w:r>
      <w:r>
        <w:rPr>
          <w:rFonts w:eastAsia="Times New Roman" w:cstheme="minorHAnsi"/>
          <w:lang w:val="en-US" w:eastAsia="de-DE"/>
        </w:rPr>
        <w:t xml:space="preserve">of ejectives would turn out to be a special instance of a more general </w:t>
      </w:r>
      <w:r w:rsidR="007511FA">
        <w:rPr>
          <w:rFonts w:eastAsia="Times New Roman" w:cstheme="minorHAnsi"/>
          <w:lang w:val="en-US" w:eastAsia="de-DE"/>
        </w:rPr>
        <w:t xml:space="preserve">phenomenon that governs the distribution of (certain types of) complex segments in the languages of the world. Concomitantly, a theory that invokes the </w:t>
      </w:r>
      <w:r w:rsidR="00B53DAB">
        <w:rPr>
          <w:rFonts w:eastAsia="Times New Roman" w:cstheme="minorHAnsi"/>
          <w:lang w:val="en-US" w:eastAsia="de-DE"/>
        </w:rPr>
        <w:t>sociolinguistic</w:t>
      </w:r>
      <w:r w:rsidR="007511FA">
        <w:rPr>
          <w:rFonts w:eastAsia="Times New Roman" w:cstheme="minorHAnsi"/>
          <w:lang w:val="en-US" w:eastAsia="de-DE"/>
        </w:rPr>
        <w:t xml:space="preserve"> dynamics of mountain areas would have greater explanatory power than Everett’s account by invoking a single principle that is capable of explaining both the distribution of </w:t>
      </w:r>
      <w:r w:rsidR="00C35683">
        <w:rPr>
          <w:rFonts w:eastAsia="Times New Roman" w:cstheme="minorHAnsi"/>
          <w:lang w:val="en-US" w:eastAsia="de-DE"/>
        </w:rPr>
        <w:t xml:space="preserve">cross-linguistically </w:t>
      </w:r>
      <w:r w:rsidR="007511FA">
        <w:rPr>
          <w:rFonts w:eastAsia="Times New Roman" w:cstheme="minorHAnsi"/>
          <w:lang w:val="en-US" w:eastAsia="de-DE"/>
        </w:rPr>
        <w:t xml:space="preserve">rare types of </w:t>
      </w:r>
      <w:r w:rsidR="00C35683">
        <w:rPr>
          <w:rFonts w:eastAsia="Times New Roman" w:cstheme="minorHAnsi"/>
          <w:lang w:val="en-US" w:eastAsia="de-DE"/>
        </w:rPr>
        <w:t>sounds</w:t>
      </w:r>
      <w:r w:rsidR="007511FA">
        <w:rPr>
          <w:rFonts w:eastAsia="Times New Roman" w:cstheme="minorHAnsi"/>
          <w:lang w:val="en-US" w:eastAsia="de-DE"/>
        </w:rPr>
        <w:t xml:space="preserve"> that involve either pulmonic or non-pulmonic airflow. </w:t>
      </w:r>
      <w:r w:rsidR="00AE16E6">
        <w:rPr>
          <w:rFonts w:eastAsia="Times New Roman" w:cstheme="minorHAnsi"/>
          <w:lang w:val="en-US" w:eastAsia="de-DE"/>
        </w:rPr>
        <w:t>Such an account</w:t>
      </w:r>
      <w:r w:rsidR="00BD7EBC">
        <w:rPr>
          <w:rFonts w:eastAsia="Times New Roman" w:cstheme="minorHAnsi"/>
          <w:lang w:val="en-US" w:eastAsia="de-DE"/>
        </w:rPr>
        <w:t xml:space="preserve"> would be in line with the Boasian tradition</w:t>
      </w:r>
      <w:r w:rsidR="00BB0BDF">
        <w:rPr>
          <w:rFonts w:eastAsia="Times New Roman" w:cstheme="minorHAnsi"/>
          <w:lang w:val="en-US" w:eastAsia="de-DE"/>
        </w:rPr>
        <w:t>,</w:t>
      </w:r>
      <w:r w:rsidR="00BD7EBC">
        <w:rPr>
          <w:rFonts w:eastAsia="Times New Roman" w:cstheme="minorHAnsi"/>
          <w:lang w:val="en-US" w:eastAsia="de-DE"/>
        </w:rPr>
        <w:t xml:space="preserve"> which assumes that the physical environment in which a language is spoken may shape the communicative needs and behavior of </w:t>
      </w:r>
      <w:ins w:id="269" w:author="Microsoft Office User" w:date="2020-08-13T13:17:00Z">
        <w:r w:rsidR="0095777F">
          <w:rPr>
            <w:rFonts w:eastAsia="Times New Roman" w:cstheme="minorHAnsi"/>
            <w:lang w:val="en-US" w:eastAsia="de-DE"/>
          </w:rPr>
          <w:t>its</w:t>
        </w:r>
      </w:ins>
      <w:ins w:id="270" w:author="Microsoft Office User" w:date="2020-08-13T13:18:00Z">
        <w:r w:rsidR="0095777F">
          <w:rPr>
            <w:rFonts w:eastAsia="Times New Roman" w:cstheme="minorHAnsi"/>
            <w:lang w:val="en-US" w:eastAsia="de-DE"/>
          </w:rPr>
          <w:t xml:space="preserve"> </w:t>
        </w:r>
      </w:ins>
      <w:r w:rsidR="00BD7EBC">
        <w:rPr>
          <w:rFonts w:eastAsia="Times New Roman" w:cstheme="minorHAnsi"/>
          <w:lang w:val="en-US" w:eastAsia="de-DE"/>
        </w:rPr>
        <w:t>speakers, and</w:t>
      </w:r>
      <w:ins w:id="271" w:author="Reviewer" w:date="2020-08-13T19:36:00Z">
        <w:r w:rsidR="000B2D5D">
          <w:rPr>
            <w:rFonts w:eastAsia="Times New Roman" w:cstheme="minorHAnsi"/>
            <w:lang w:val="en-US" w:eastAsia="de-DE"/>
          </w:rPr>
          <w:t>,</w:t>
        </w:r>
      </w:ins>
      <w:r w:rsidR="00BD7EBC">
        <w:rPr>
          <w:rFonts w:eastAsia="Times New Roman" w:cstheme="minorHAnsi"/>
          <w:lang w:val="en-US" w:eastAsia="de-DE"/>
        </w:rPr>
        <w:t xml:space="preserve"> </w:t>
      </w:r>
      <w:r w:rsidR="00AE16E6">
        <w:rPr>
          <w:rFonts w:eastAsia="Times New Roman" w:cstheme="minorHAnsi"/>
          <w:lang w:val="en-US" w:eastAsia="de-DE"/>
        </w:rPr>
        <w:t>if anything</w:t>
      </w:r>
      <w:ins w:id="272" w:author="Reviewer" w:date="2020-08-13T19:36:00Z">
        <w:r w:rsidR="000B2D5D">
          <w:rPr>
            <w:rFonts w:eastAsia="Times New Roman" w:cstheme="minorHAnsi"/>
            <w:lang w:val="en-US" w:eastAsia="de-DE"/>
          </w:rPr>
          <w:t>,</w:t>
        </w:r>
      </w:ins>
      <w:r w:rsidR="00AE16E6">
        <w:rPr>
          <w:rFonts w:eastAsia="Times New Roman" w:cstheme="minorHAnsi"/>
          <w:lang w:val="en-US" w:eastAsia="de-DE"/>
        </w:rPr>
        <w:t xml:space="preserve"> </w:t>
      </w:r>
      <w:r w:rsidR="00BD7EBC">
        <w:rPr>
          <w:rFonts w:eastAsia="Times New Roman" w:cstheme="minorHAnsi"/>
          <w:lang w:val="en-US" w:eastAsia="de-DE"/>
        </w:rPr>
        <w:t>these</w:t>
      </w:r>
      <w:ins w:id="273" w:author="Reviewer" w:date="2020-08-13T19:36:00Z">
        <w:r w:rsidR="000B2D5D">
          <w:rPr>
            <w:rFonts w:eastAsia="Times New Roman" w:cstheme="minorHAnsi"/>
            <w:lang w:val="en-US" w:eastAsia="de-DE"/>
          </w:rPr>
          <w:t xml:space="preserve"> communicative needs and speech behavior</w:t>
        </w:r>
      </w:ins>
      <w:r w:rsidR="00BD7EBC">
        <w:rPr>
          <w:rFonts w:eastAsia="Times New Roman" w:cstheme="minorHAnsi"/>
          <w:lang w:val="en-US" w:eastAsia="de-DE"/>
        </w:rPr>
        <w:t xml:space="preserve">, in turn, </w:t>
      </w:r>
      <w:r w:rsidR="00BB0BDF">
        <w:rPr>
          <w:rFonts w:eastAsia="Times New Roman" w:cstheme="minorHAnsi"/>
          <w:lang w:val="en-US" w:eastAsia="de-DE"/>
        </w:rPr>
        <w:t>rather than the environment directly,</w:t>
      </w:r>
      <w:r w:rsidR="00BD7EBC">
        <w:rPr>
          <w:rFonts w:eastAsia="Times New Roman" w:cstheme="minorHAnsi"/>
          <w:lang w:val="en-US" w:eastAsia="de-DE"/>
        </w:rPr>
        <w:t xml:space="preserve"> shape the structure of languages (cf. Boas</w:t>
      </w:r>
      <w:r w:rsidR="00B53DAB">
        <w:rPr>
          <w:rFonts w:eastAsia="Times New Roman" w:cstheme="minorHAnsi"/>
          <w:lang w:val="en-US" w:eastAsia="de-DE"/>
        </w:rPr>
        <w:t xml:space="preserve"> 1911 and </w:t>
      </w:r>
      <w:r w:rsidR="00BD7EBC">
        <w:rPr>
          <w:rFonts w:eastAsia="Times New Roman" w:cstheme="minorHAnsi"/>
          <w:lang w:val="en-US" w:eastAsia="de-DE"/>
        </w:rPr>
        <w:t xml:space="preserve">Sapir 1912 for original statements and Regier et al. 2016 for a recent reappraisal in the context of the resurgence of research at the language-environment interface sketched in section 1). Thus, </w:t>
      </w:r>
      <w:r w:rsidR="007511FA">
        <w:rPr>
          <w:rFonts w:eastAsia="Times New Roman" w:cstheme="minorHAnsi"/>
          <w:lang w:val="en-US" w:eastAsia="de-DE"/>
        </w:rPr>
        <w:t>in contrast with Everett’s (2013</w:t>
      </w:r>
      <w:r w:rsidR="005C24B2">
        <w:rPr>
          <w:rFonts w:eastAsia="Times New Roman" w:cstheme="minorHAnsi"/>
          <w:lang w:val="en-US" w:eastAsia="de-DE"/>
        </w:rPr>
        <w:t>a</w:t>
      </w:r>
      <w:r w:rsidR="007511FA">
        <w:rPr>
          <w:rFonts w:eastAsia="Times New Roman" w:cstheme="minorHAnsi"/>
          <w:lang w:val="en-US" w:eastAsia="de-DE"/>
        </w:rPr>
        <w:t>) reasoning</w:t>
      </w:r>
      <w:r w:rsidR="00B53DAB">
        <w:rPr>
          <w:rFonts w:eastAsia="Times New Roman" w:cstheme="minorHAnsi"/>
          <w:lang w:val="en-US" w:eastAsia="de-DE"/>
        </w:rPr>
        <w:t>,</w:t>
      </w:r>
      <w:r w:rsidR="007511FA">
        <w:rPr>
          <w:rFonts w:eastAsia="Times New Roman" w:cstheme="minorHAnsi"/>
          <w:lang w:val="en-US" w:eastAsia="de-DE"/>
        </w:rPr>
        <w:t xml:space="preserve"> which explicitly argues for direct influence of environment on language structure, the influence of environment on language structure</w:t>
      </w:r>
      <w:r w:rsidR="00B53DAB">
        <w:rPr>
          <w:rFonts w:eastAsia="Times New Roman" w:cstheme="minorHAnsi"/>
          <w:lang w:val="en-US" w:eastAsia="de-DE"/>
        </w:rPr>
        <w:t>,</w:t>
      </w:r>
      <w:r w:rsidR="007511FA">
        <w:rPr>
          <w:rFonts w:eastAsia="Times New Roman" w:cstheme="minorHAnsi"/>
          <w:lang w:val="en-US" w:eastAsia="de-DE"/>
        </w:rPr>
        <w:t xml:space="preserve"> if existent at all</w:t>
      </w:r>
      <w:r w:rsidR="00B53DAB">
        <w:rPr>
          <w:rFonts w:eastAsia="Times New Roman" w:cstheme="minorHAnsi"/>
          <w:lang w:val="en-US" w:eastAsia="de-DE"/>
        </w:rPr>
        <w:t>,</w:t>
      </w:r>
      <w:r w:rsidR="007511FA">
        <w:rPr>
          <w:rFonts w:eastAsia="Times New Roman" w:cstheme="minorHAnsi"/>
          <w:lang w:val="en-US" w:eastAsia="de-DE"/>
        </w:rPr>
        <w:t xml:space="preserve"> would be </w:t>
      </w:r>
      <w:r w:rsidR="00BB0BDF">
        <w:rPr>
          <w:rFonts w:eastAsia="Times New Roman" w:cstheme="minorHAnsi"/>
          <w:lang w:val="en-US" w:eastAsia="de-DE"/>
        </w:rPr>
        <w:t xml:space="preserve">at best </w:t>
      </w:r>
      <w:r w:rsidR="007511FA">
        <w:rPr>
          <w:rFonts w:eastAsia="Times New Roman" w:cstheme="minorHAnsi"/>
          <w:lang w:val="en-US" w:eastAsia="de-DE"/>
        </w:rPr>
        <w:t xml:space="preserve">indirect </w:t>
      </w:r>
      <w:r w:rsidR="00BB0BDF">
        <w:rPr>
          <w:rFonts w:eastAsia="Times New Roman" w:cstheme="minorHAnsi"/>
          <w:lang w:val="en-US" w:eastAsia="de-DE"/>
        </w:rPr>
        <w:t>and,</w:t>
      </w:r>
      <w:r w:rsidR="007511FA">
        <w:rPr>
          <w:rFonts w:eastAsia="Times New Roman" w:cstheme="minorHAnsi"/>
          <w:lang w:val="en-US" w:eastAsia="de-DE"/>
        </w:rPr>
        <w:t xml:space="preserve"> mediated through human behavior.</w:t>
      </w:r>
    </w:p>
    <w:p w14:paraId="46C4A4ED" w14:textId="4BEFF2DD" w:rsidR="00CA4CA5" w:rsidRDefault="00CA4CA5" w:rsidP="00B8516E">
      <w:pPr>
        <w:spacing w:after="0" w:line="240" w:lineRule="auto"/>
        <w:rPr>
          <w:rFonts w:eastAsia="Times New Roman" w:cstheme="minorHAnsi"/>
          <w:lang w:val="en-US" w:eastAsia="de-DE"/>
        </w:rPr>
      </w:pPr>
    </w:p>
    <w:p w14:paraId="25ED4D2D" w14:textId="1D928C2D" w:rsidR="00BB0BDF" w:rsidDel="0095777F" w:rsidRDefault="00B53DAB" w:rsidP="00B8516E">
      <w:pPr>
        <w:spacing w:after="0" w:line="240" w:lineRule="auto"/>
        <w:rPr>
          <w:del w:id="274" w:author="Microsoft Office User" w:date="2020-08-13T13:19:00Z"/>
          <w:rFonts w:eastAsia="Times New Roman" w:cstheme="minorHAnsi"/>
          <w:lang w:val="en-US" w:eastAsia="de-DE"/>
        </w:rPr>
      </w:pPr>
      <w:r>
        <w:rPr>
          <w:rFonts w:eastAsia="Times New Roman" w:cstheme="minorHAnsi"/>
          <w:lang w:val="en-US" w:eastAsia="de-DE"/>
        </w:rPr>
        <w:t xml:space="preserve">From this discussion, a twofold </w:t>
      </w:r>
      <w:r w:rsidR="00E105D0">
        <w:rPr>
          <w:rFonts w:eastAsia="Times New Roman" w:cstheme="minorHAnsi"/>
          <w:lang w:val="en-US" w:eastAsia="de-DE"/>
        </w:rPr>
        <w:t xml:space="preserve">goal </w:t>
      </w:r>
      <w:r>
        <w:rPr>
          <w:rFonts w:eastAsia="Times New Roman" w:cstheme="minorHAnsi"/>
          <w:lang w:val="en-US" w:eastAsia="de-DE"/>
        </w:rPr>
        <w:t>emerges for the present study</w:t>
      </w:r>
      <w:ins w:id="275" w:author="Microsoft Office User" w:date="2020-08-13T13:19:00Z">
        <w:r w:rsidR="0095777F">
          <w:rPr>
            <w:rFonts w:eastAsia="Times New Roman" w:cstheme="minorHAnsi"/>
            <w:lang w:val="en-US" w:eastAsia="de-DE"/>
          </w:rPr>
          <w:t xml:space="preserve">. </w:t>
        </w:r>
      </w:ins>
      <w:del w:id="276" w:author="Microsoft Office User" w:date="2020-08-13T13:19:00Z">
        <w:r w:rsidR="00E105D0" w:rsidDel="0095777F">
          <w:rPr>
            <w:rFonts w:eastAsia="Times New Roman" w:cstheme="minorHAnsi"/>
            <w:lang w:val="en-US" w:eastAsia="de-DE"/>
          </w:rPr>
          <w:delText>:</w:delText>
        </w:r>
      </w:del>
    </w:p>
    <w:p w14:paraId="408EADED" w14:textId="1A185B77" w:rsidR="00BB0BDF" w:rsidDel="0095777F" w:rsidRDefault="00BB0BDF" w:rsidP="00B8516E">
      <w:pPr>
        <w:spacing w:after="0" w:line="240" w:lineRule="auto"/>
        <w:rPr>
          <w:del w:id="277" w:author="Microsoft Office User" w:date="2020-08-13T13:19:00Z"/>
          <w:rFonts w:eastAsia="Times New Roman" w:cstheme="minorHAnsi"/>
          <w:lang w:val="en-US" w:eastAsia="de-DE"/>
        </w:rPr>
      </w:pPr>
    </w:p>
    <w:p w14:paraId="4035F490" w14:textId="11BFBF4E" w:rsidR="005B5649" w:rsidRDefault="00BB0BDF" w:rsidP="00B8516E">
      <w:pPr>
        <w:spacing w:after="0" w:line="240" w:lineRule="auto"/>
        <w:rPr>
          <w:rFonts w:eastAsia="Times New Roman" w:cstheme="minorHAnsi"/>
          <w:lang w:val="en-US" w:eastAsia="de-DE"/>
        </w:rPr>
      </w:pPr>
      <w:r>
        <w:rPr>
          <w:rFonts w:eastAsia="Times New Roman" w:cstheme="minorHAnsi"/>
          <w:lang w:val="en-US" w:eastAsia="de-DE"/>
        </w:rPr>
        <w:t>First</w:t>
      </w:r>
      <w:r w:rsidR="00E105D0">
        <w:rPr>
          <w:rFonts w:eastAsia="Times New Roman" w:cstheme="minorHAnsi"/>
          <w:lang w:val="en-US" w:eastAsia="de-DE"/>
        </w:rPr>
        <w:t>, by formally r</w:t>
      </w:r>
      <w:r>
        <w:rPr>
          <w:rFonts w:eastAsia="Times New Roman" w:cstheme="minorHAnsi"/>
          <w:lang w:val="en-US" w:eastAsia="de-DE"/>
        </w:rPr>
        <w:t xml:space="preserve">eassessing </w:t>
      </w:r>
      <w:r w:rsidR="00E105D0">
        <w:rPr>
          <w:rFonts w:eastAsia="Times New Roman" w:cstheme="minorHAnsi"/>
          <w:lang w:val="en-US" w:eastAsia="de-DE"/>
        </w:rPr>
        <w:t xml:space="preserve">the proposal of an altitude-based distribution of ejective consonants in the languages of the world, we seek to shed further light on this </w:t>
      </w:r>
      <w:ins w:id="278" w:author="Microsoft Office User" w:date="2020-08-13T13:19:00Z">
        <w:r w:rsidR="0095777F">
          <w:rPr>
            <w:rFonts w:eastAsia="Times New Roman" w:cstheme="minorHAnsi"/>
            <w:lang w:val="en-US" w:eastAsia="de-DE"/>
          </w:rPr>
          <w:t xml:space="preserve">controversial </w:t>
        </w:r>
      </w:ins>
      <w:r w:rsidR="00E105D0">
        <w:rPr>
          <w:rFonts w:eastAsia="Times New Roman" w:cstheme="minorHAnsi"/>
          <w:lang w:val="en-US" w:eastAsia="de-DE"/>
        </w:rPr>
        <w:t>proposal</w:t>
      </w:r>
      <w:del w:id="279" w:author="Microsoft Office User" w:date="2020-08-13T13:19:00Z">
        <w:r w:rsidDel="0095777F">
          <w:rPr>
            <w:rFonts w:eastAsia="Times New Roman" w:cstheme="minorHAnsi"/>
            <w:lang w:val="en-US" w:eastAsia="de-DE"/>
          </w:rPr>
          <w:delText>,</w:delText>
        </w:r>
        <w:r w:rsidR="00E105D0" w:rsidDel="0095777F">
          <w:rPr>
            <w:rFonts w:eastAsia="Times New Roman" w:cstheme="minorHAnsi"/>
            <w:lang w:val="en-US" w:eastAsia="de-DE"/>
          </w:rPr>
          <w:delText xml:space="preserve"> which has remained controversial</w:delText>
        </w:r>
      </w:del>
      <w:r w:rsidR="00E105D0">
        <w:rPr>
          <w:rFonts w:eastAsia="Times New Roman" w:cstheme="minorHAnsi"/>
          <w:lang w:val="en-US" w:eastAsia="de-DE"/>
        </w:rPr>
        <w:t xml:space="preserve">. </w:t>
      </w:r>
      <w:r w:rsidR="005B5649">
        <w:rPr>
          <w:rFonts w:eastAsia="Times New Roman" w:cstheme="minorHAnsi"/>
          <w:lang w:val="en-US" w:eastAsia="de-DE"/>
        </w:rPr>
        <w:t xml:space="preserve">At the same time, we offer several improvements in terms of the data used for the analysis and the procedures to arrive at </w:t>
      </w:r>
      <w:del w:id="280" w:author="Microsoft Office User" w:date="2020-08-13T13:19:00Z">
        <w:r w:rsidR="005B5649" w:rsidDel="0095777F">
          <w:rPr>
            <w:rFonts w:eastAsia="Times New Roman" w:cstheme="minorHAnsi"/>
            <w:lang w:val="en-US" w:eastAsia="de-DE"/>
          </w:rPr>
          <w:delText>them</w:delText>
        </w:r>
      </w:del>
      <w:ins w:id="281" w:author="Microsoft Office User" w:date="2020-08-13T13:19:00Z">
        <w:r w:rsidR="0095777F">
          <w:rPr>
            <w:rFonts w:eastAsia="Times New Roman" w:cstheme="minorHAnsi"/>
            <w:lang w:val="en-US" w:eastAsia="de-DE"/>
          </w:rPr>
          <w:t>sound results</w:t>
        </w:r>
      </w:ins>
      <w:r w:rsidR="005B5649">
        <w:rPr>
          <w:rFonts w:eastAsia="Times New Roman" w:cstheme="minorHAnsi"/>
          <w:lang w:val="en-US" w:eastAsia="de-DE"/>
        </w:rPr>
        <w:t xml:space="preserve">. Some of these </w:t>
      </w:r>
      <w:ins w:id="282" w:author="Microsoft Office User" w:date="2020-08-13T13:20:00Z">
        <w:r w:rsidR="0095777F">
          <w:rPr>
            <w:rFonts w:eastAsia="Times New Roman" w:cstheme="minorHAnsi"/>
            <w:lang w:val="en-US" w:eastAsia="de-DE"/>
          </w:rPr>
          <w:t xml:space="preserve">improvements are due to </w:t>
        </w:r>
      </w:ins>
      <w:del w:id="283" w:author="Microsoft Office User" w:date="2020-08-13T13:20:00Z">
        <w:r w:rsidR="005B5649" w:rsidDel="0095777F">
          <w:rPr>
            <w:rFonts w:eastAsia="Times New Roman" w:cstheme="minorHAnsi"/>
            <w:lang w:val="en-US" w:eastAsia="de-DE"/>
          </w:rPr>
          <w:delText>have been point</w:delText>
        </w:r>
        <w:r w:rsidDel="0095777F">
          <w:rPr>
            <w:rFonts w:eastAsia="Times New Roman" w:cstheme="minorHAnsi"/>
            <w:lang w:val="en-US" w:eastAsia="de-DE"/>
          </w:rPr>
          <w:delText>ed out</w:delText>
        </w:r>
        <w:r w:rsidR="005B5649" w:rsidDel="0095777F">
          <w:rPr>
            <w:rFonts w:eastAsia="Times New Roman" w:cstheme="minorHAnsi"/>
            <w:lang w:val="en-US" w:eastAsia="de-DE"/>
          </w:rPr>
          <w:delText xml:space="preserve"> as </w:delText>
        </w:r>
      </w:del>
      <w:r w:rsidR="005B5649">
        <w:rPr>
          <w:rFonts w:eastAsia="Times New Roman" w:cstheme="minorHAnsi"/>
          <w:lang w:val="en-US" w:eastAsia="de-DE"/>
        </w:rPr>
        <w:t xml:space="preserve">reactions </w:t>
      </w:r>
      <w:del w:id="284" w:author="Microsoft Office User" w:date="2020-08-13T13:20:00Z">
        <w:r w:rsidR="005B5649" w:rsidDel="0095777F">
          <w:rPr>
            <w:rFonts w:eastAsia="Times New Roman" w:cstheme="minorHAnsi"/>
            <w:lang w:val="en-US" w:eastAsia="de-DE"/>
          </w:rPr>
          <w:delText xml:space="preserve">to </w:delText>
        </w:r>
      </w:del>
      <w:ins w:id="285" w:author="Microsoft Office User" w:date="2020-08-13T13:20:00Z">
        <w:r w:rsidR="0095777F">
          <w:rPr>
            <w:rFonts w:eastAsia="Times New Roman" w:cstheme="minorHAnsi"/>
            <w:lang w:val="en-US" w:eastAsia="de-DE"/>
          </w:rPr>
          <w:t xml:space="preserve">regarding </w:t>
        </w:r>
      </w:ins>
      <w:r w:rsidR="005B5649">
        <w:rPr>
          <w:rFonts w:eastAsia="Times New Roman" w:cstheme="minorHAnsi"/>
          <w:lang w:val="en-US" w:eastAsia="de-DE"/>
        </w:rPr>
        <w:t xml:space="preserve">the original </w:t>
      </w:r>
      <w:r>
        <w:rPr>
          <w:rFonts w:eastAsia="Times New Roman" w:cstheme="minorHAnsi"/>
          <w:lang w:val="en-US" w:eastAsia="de-DE"/>
        </w:rPr>
        <w:t>article</w:t>
      </w:r>
      <w:r w:rsidR="005B5649">
        <w:rPr>
          <w:rFonts w:eastAsia="Times New Roman" w:cstheme="minorHAnsi"/>
          <w:lang w:val="en-US" w:eastAsia="de-DE"/>
        </w:rPr>
        <w:t xml:space="preserve"> paper (e.g. Hammarström 2013</w:t>
      </w:r>
      <w:r>
        <w:rPr>
          <w:rFonts w:eastAsia="Times New Roman" w:cstheme="minorHAnsi"/>
          <w:lang w:val="en-US" w:eastAsia="de-DE"/>
        </w:rPr>
        <w:t>, who questioned the validity of using the WALS data as the basis of statistical analysis)</w:t>
      </w:r>
      <w:r w:rsidR="005B5649">
        <w:rPr>
          <w:rFonts w:eastAsia="Times New Roman" w:cstheme="minorHAnsi"/>
          <w:lang w:val="en-US" w:eastAsia="de-DE"/>
        </w:rPr>
        <w:t xml:space="preserve">, </w:t>
      </w:r>
      <w:ins w:id="286" w:author="Microsoft Office User" w:date="2020-08-13T13:20:00Z">
        <w:r w:rsidR="0095777F">
          <w:rPr>
            <w:rFonts w:eastAsia="Times New Roman" w:cstheme="minorHAnsi"/>
            <w:lang w:val="en-US" w:eastAsia="de-DE"/>
          </w:rPr>
          <w:t xml:space="preserve">and </w:t>
        </w:r>
      </w:ins>
      <w:r w:rsidR="005B5649">
        <w:rPr>
          <w:rFonts w:eastAsia="Times New Roman" w:cstheme="minorHAnsi"/>
          <w:lang w:val="en-US" w:eastAsia="de-DE"/>
        </w:rPr>
        <w:t xml:space="preserve">others </w:t>
      </w:r>
      <w:del w:id="287" w:author="Microsoft Office User" w:date="2020-08-13T13:20:00Z">
        <w:r w:rsidR="005B5649" w:rsidDel="0095777F">
          <w:rPr>
            <w:rFonts w:eastAsia="Times New Roman" w:cstheme="minorHAnsi"/>
            <w:lang w:val="en-US" w:eastAsia="de-DE"/>
          </w:rPr>
          <w:delText>have been</w:delText>
        </w:r>
      </w:del>
      <w:ins w:id="288" w:author="Microsoft Office User" w:date="2020-08-13T13:20:00Z">
        <w:r w:rsidR="0095777F">
          <w:rPr>
            <w:rFonts w:eastAsia="Times New Roman" w:cstheme="minorHAnsi"/>
            <w:lang w:val="en-US" w:eastAsia="de-DE"/>
          </w:rPr>
          <w:t>are</w:t>
        </w:r>
      </w:ins>
      <w:r w:rsidR="005B5649">
        <w:rPr>
          <w:rFonts w:eastAsia="Times New Roman" w:cstheme="minorHAnsi"/>
          <w:lang w:val="en-US" w:eastAsia="de-DE"/>
        </w:rPr>
        <w:t xml:space="preserve"> brought up in the context of discussions of other research on the relationship between language and environment (e.g Hammarström 2016</w:t>
      </w:r>
      <w:r>
        <w:rPr>
          <w:rFonts w:eastAsia="Times New Roman" w:cstheme="minorHAnsi"/>
          <w:lang w:val="en-US" w:eastAsia="de-DE"/>
        </w:rPr>
        <w:t xml:space="preserve"> on the necessity to control for genealogical and areal dependencies in the data in the same analysis rather than separately</w:t>
      </w:r>
      <w:r w:rsidR="00AE16E6">
        <w:rPr>
          <w:rFonts w:eastAsia="Times New Roman" w:cstheme="minorHAnsi"/>
          <w:lang w:val="en-US" w:eastAsia="de-DE"/>
        </w:rPr>
        <w:t>,</w:t>
      </w:r>
      <w:r>
        <w:rPr>
          <w:rFonts w:eastAsia="Times New Roman" w:cstheme="minorHAnsi"/>
          <w:lang w:val="en-US" w:eastAsia="de-DE"/>
        </w:rPr>
        <w:t xml:space="preserve"> or Collins 2016, who emphasizes the potentially significant role of language contact in shaping segment distributions</w:t>
      </w:r>
      <w:r w:rsidR="005B5649">
        <w:rPr>
          <w:rFonts w:eastAsia="Times New Roman" w:cstheme="minorHAnsi"/>
          <w:lang w:val="en-US" w:eastAsia="de-DE"/>
        </w:rPr>
        <w:t>)</w:t>
      </w:r>
      <w:r>
        <w:rPr>
          <w:rFonts w:eastAsia="Times New Roman" w:cstheme="minorHAnsi"/>
          <w:lang w:val="en-US" w:eastAsia="de-DE"/>
        </w:rPr>
        <w:t>. Y</w:t>
      </w:r>
      <w:r w:rsidR="005B5649">
        <w:rPr>
          <w:rFonts w:eastAsia="Times New Roman" w:cstheme="minorHAnsi"/>
          <w:lang w:val="en-US" w:eastAsia="de-DE"/>
        </w:rPr>
        <w:t>et</w:t>
      </w:r>
      <w:r>
        <w:rPr>
          <w:rFonts w:eastAsia="Times New Roman" w:cstheme="minorHAnsi"/>
          <w:lang w:val="en-US" w:eastAsia="de-DE"/>
        </w:rPr>
        <w:t xml:space="preserve"> another methodological improvement</w:t>
      </w:r>
      <w:r w:rsidR="005B5649">
        <w:rPr>
          <w:rFonts w:eastAsia="Times New Roman" w:cstheme="minorHAnsi"/>
          <w:lang w:val="en-US" w:eastAsia="de-DE"/>
        </w:rPr>
        <w:t xml:space="preserve"> i</w:t>
      </w:r>
      <w:r>
        <w:rPr>
          <w:rFonts w:eastAsia="Times New Roman" w:cstheme="minorHAnsi"/>
          <w:lang w:val="en-US" w:eastAsia="de-DE"/>
        </w:rPr>
        <w:t xml:space="preserve">s </w:t>
      </w:r>
      <w:r w:rsidR="005B5649">
        <w:rPr>
          <w:rFonts w:eastAsia="Times New Roman" w:cstheme="minorHAnsi"/>
          <w:lang w:val="en-US" w:eastAsia="de-DE"/>
        </w:rPr>
        <w:t xml:space="preserve">the move away </w:t>
      </w:r>
      <w:r w:rsidR="00CD1C92">
        <w:rPr>
          <w:rFonts w:eastAsia="Times New Roman" w:cstheme="minorHAnsi"/>
          <w:lang w:val="en-US" w:eastAsia="de-DE"/>
        </w:rPr>
        <w:t>from</w:t>
      </w:r>
      <w:r w:rsidR="005B5649">
        <w:rPr>
          <w:rFonts w:eastAsia="Times New Roman" w:cstheme="minorHAnsi"/>
          <w:lang w:val="en-US" w:eastAsia="de-DE"/>
        </w:rPr>
        <w:t xml:space="preserve"> using point coordinates as more or less arbitrar</w:t>
      </w:r>
      <w:r>
        <w:rPr>
          <w:rFonts w:eastAsia="Times New Roman" w:cstheme="minorHAnsi"/>
          <w:lang w:val="en-US" w:eastAsia="de-DE"/>
        </w:rPr>
        <w:t>i</w:t>
      </w:r>
      <w:r w:rsidR="005B5649">
        <w:rPr>
          <w:rFonts w:eastAsia="Times New Roman" w:cstheme="minorHAnsi"/>
          <w:lang w:val="en-US" w:eastAsia="de-DE"/>
        </w:rPr>
        <w:t>ly chosen abstract representations of a language</w:t>
      </w:r>
      <w:ins w:id="289" w:author="Microsoft Office User" w:date="2020-08-13T13:22:00Z">
        <w:r w:rsidR="0095777F">
          <w:rPr>
            <w:rFonts w:eastAsia="Times New Roman" w:cstheme="minorHAnsi"/>
            <w:lang w:val="en-US" w:eastAsia="de-DE"/>
          </w:rPr>
          <w:t>’</w:t>
        </w:r>
      </w:ins>
      <w:r w:rsidR="005B5649">
        <w:rPr>
          <w:rFonts w:eastAsia="Times New Roman" w:cstheme="minorHAnsi"/>
          <w:lang w:val="en-US" w:eastAsia="de-DE"/>
        </w:rPr>
        <w:t>s range</w:t>
      </w:r>
      <w:ins w:id="290" w:author="Microsoft Office User" w:date="2020-08-13T13:22:00Z">
        <w:r w:rsidR="0095777F">
          <w:rPr>
            <w:rFonts w:eastAsia="Times New Roman" w:cstheme="minorHAnsi"/>
            <w:lang w:val="en-US" w:eastAsia="de-DE"/>
          </w:rPr>
          <w:t xml:space="preserve">. Instead, a methodological improvement </w:t>
        </w:r>
      </w:ins>
      <w:del w:id="291" w:author="Microsoft Office User" w:date="2020-08-13T13:22:00Z">
        <w:r w:rsidR="005B5649" w:rsidDel="0095777F">
          <w:rPr>
            <w:rFonts w:eastAsia="Times New Roman" w:cstheme="minorHAnsi"/>
            <w:lang w:val="en-US" w:eastAsia="de-DE"/>
          </w:rPr>
          <w:delText xml:space="preserve"> is more in line with</w:delText>
        </w:r>
      </w:del>
      <w:ins w:id="292" w:author="Microsoft Office User" w:date="2020-08-13T13:22:00Z">
        <w:r w:rsidR="0095777F">
          <w:rPr>
            <w:rFonts w:eastAsia="Times New Roman" w:cstheme="minorHAnsi"/>
            <w:lang w:val="en-US" w:eastAsia="de-DE"/>
          </w:rPr>
          <w:t>is to use the</w:t>
        </w:r>
      </w:ins>
      <w:r w:rsidR="005B5649">
        <w:rPr>
          <w:rFonts w:eastAsia="Times New Roman" w:cstheme="minorHAnsi"/>
          <w:lang w:val="en-US" w:eastAsia="de-DE"/>
        </w:rPr>
        <w:t xml:space="preserve"> most recent </w:t>
      </w:r>
      <w:del w:id="293" w:author="Microsoft Office User" w:date="2020-08-13T13:23:00Z">
        <w:r w:rsidR="005B5649" w:rsidDel="0095777F">
          <w:rPr>
            <w:rFonts w:eastAsia="Times New Roman" w:cstheme="minorHAnsi"/>
            <w:lang w:val="en-US" w:eastAsia="de-DE"/>
          </w:rPr>
          <w:delText xml:space="preserve">more sophisticated </w:delText>
        </w:r>
      </w:del>
      <w:r w:rsidR="005B5649">
        <w:rPr>
          <w:rFonts w:eastAsia="Times New Roman" w:cstheme="minorHAnsi"/>
          <w:lang w:val="en-US" w:eastAsia="de-DE"/>
        </w:rPr>
        <w:t xml:space="preserve">research in </w:t>
      </w:r>
      <w:del w:id="294" w:author="Microsoft Office User" w:date="2020-08-13T13:23:00Z">
        <w:r w:rsidR="005B5649" w:rsidDel="0095777F">
          <w:rPr>
            <w:rFonts w:eastAsia="Times New Roman" w:cstheme="minorHAnsi"/>
            <w:lang w:val="en-US" w:eastAsia="de-DE"/>
          </w:rPr>
          <w:delText xml:space="preserve">a modern </w:delText>
        </w:r>
      </w:del>
      <w:r w:rsidR="005B5649">
        <w:rPr>
          <w:rFonts w:eastAsia="Times New Roman" w:cstheme="minorHAnsi"/>
          <w:lang w:val="en-US" w:eastAsia="de-DE"/>
        </w:rPr>
        <w:t>geolinguistics</w:t>
      </w:r>
      <w:ins w:id="295" w:author="Microsoft Office User" w:date="2020-08-13T13:23:00Z">
        <w:r w:rsidR="0095777F">
          <w:rPr>
            <w:rFonts w:eastAsia="Times New Roman" w:cstheme="minorHAnsi"/>
            <w:lang w:val="en-US" w:eastAsia="de-DE"/>
          </w:rPr>
          <w:t xml:space="preserve">, </w:t>
        </w:r>
      </w:ins>
      <w:del w:id="296" w:author="Microsoft Office User" w:date="2020-08-13T13:23:00Z">
        <w:r w:rsidR="005B5649" w:rsidDel="0095777F">
          <w:rPr>
            <w:rFonts w:eastAsia="Times New Roman" w:cstheme="minorHAnsi"/>
            <w:lang w:val="en-US" w:eastAsia="de-DE"/>
          </w:rPr>
          <w:delText xml:space="preserve"> that</w:delText>
        </w:r>
      </w:del>
      <w:ins w:id="297" w:author="Microsoft Office User" w:date="2020-08-13T13:23:00Z">
        <w:r w:rsidR="0095777F">
          <w:rPr>
            <w:rFonts w:eastAsia="Times New Roman" w:cstheme="minorHAnsi"/>
            <w:lang w:val="en-US" w:eastAsia="de-DE"/>
          </w:rPr>
          <w:t>which</w:t>
        </w:r>
      </w:ins>
      <w:r w:rsidR="005B5649">
        <w:rPr>
          <w:rFonts w:eastAsia="Times New Roman" w:cstheme="minorHAnsi"/>
          <w:lang w:val="en-US" w:eastAsia="de-DE"/>
        </w:rPr>
        <w:t xml:space="preserve"> takes into account the range of language</w:t>
      </w:r>
      <w:r w:rsidR="00AE16E6">
        <w:rPr>
          <w:rFonts w:eastAsia="Times New Roman" w:cstheme="minorHAnsi"/>
          <w:lang w:val="en-US" w:eastAsia="de-DE"/>
        </w:rPr>
        <w:t>s</w:t>
      </w:r>
      <w:r w:rsidR="005B5649">
        <w:rPr>
          <w:rFonts w:eastAsia="Times New Roman" w:cstheme="minorHAnsi"/>
          <w:lang w:val="en-US" w:eastAsia="de-DE"/>
        </w:rPr>
        <w:t xml:space="preserve"> into analysis (e.g. Pacheco Coelho et al. 2019, Hua et al. 2019). </w:t>
      </w:r>
      <w:ins w:id="298" w:author="Microsoft Office User" w:date="2020-08-13T13:23:00Z">
        <w:r w:rsidR="0095777F">
          <w:rPr>
            <w:rFonts w:eastAsia="Times New Roman" w:cstheme="minorHAnsi"/>
            <w:lang w:val="en-US" w:eastAsia="de-DE"/>
          </w:rPr>
          <w:t>(</w:t>
        </w:r>
      </w:ins>
      <w:r w:rsidR="000E1062">
        <w:rPr>
          <w:rFonts w:eastAsia="Times New Roman" w:cstheme="minorHAnsi"/>
          <w:lang w:val="en-US" w:eastAsia="de-DE"/>
        </w:rPr>
        <w:t>Details of the analysis are described in the following section.</w:t>
      </w:r>
      <w:ins w:id="299" w:author="Microsoft Office User" w:date="2020-08-13T13:23:00Z">
        <w:r w:rsidR="0095777F">
          <w:rPr>
            <w:rFonts w:eastAsia="Times New Roman" w:cstheme="minorHAnsi"/>
            <w:lang w:val="en-US" w:eastAsia="de-DE"/>
          </w:rPr>
          <w:t>)</w:t>
        </w:r>
      </w:ins>
      <w:r w:rsidR="000E1062">
        <w:rPr>
          <w:rFonts w:eastAsia="Times New Roman" w:cstheme="minorHAnsi"/>
          <w:lang w:val="en-US" w:eastAsia="de-DE"/>
        </w:rPr>
        <w:t xml:space="preserve"> By reassessing the validity of the association between ejectives and altitude through a different dataset</w:t>
      </w:r>
      <w:r>
        <w:rPr>
          <w:rFonts w:eastAsia="Times New Roman" w:cstheme="minorHAnsi"/>
          <w:lang w:val="en-US" w:eastAsia="de-DE"/>
        </w:rPr>
        <w:t xml:space="preserve"> and</w:t>
      </w:r>
      <w:r w:rsidR="000E1062">
        <w:rPr>
          <w:rFonts w:eastAsia="Times New Roman" w:cstheme="minorHAnsi"/>
          <w:lang w:val="en-US" w:eastAsia="de-DE"/>
        </w:rPr>
        <w:t xml:space="preserve"> different analytical techniques, we </w:t>
      </w:r>
      <w:r>
        <w:rPr>
          <w:rFonts w:eastAsia="Times New Roman" w:cstheme="minorHAnsi"/>
          <w:lang w:val="en-US" w:eastAsia="de-DE"/>
        </w:rPr>
        <w:t xml:space="preserve">also </w:t>
      </w:r>
      <w:r w:rsidR="000E1062">
        <w:rPr>
          <w:rFonts w:eastAsia="Times New Roman" w:cstheme="minorHAnsi"/>
          <w:lang w:val="en-US" w:eastAsia="de-DE"/>
        </w:rPr>
        <w:t xml:space="preserve">contribute to a recent plea for robustness and incremental approaches </w:t>
      </w:r>
      <w:r>
        <w:rPr>
          <w:rFonts w:eastAsia="Times New Roman" w:cstheme="minorHAnsi"/>
          <w:lang w:val="en-US" w:eastAsia="de-DE"/>
        </w:rPr>
        <w:t>in the</w:t>
      </w:r>
      <w:r w:rsidR="000E1062">
        <w:rPr>
          <w:rFonts w:eastAsia="Times New Roman" w:cstheme="minorHAnsi"/>
          <w:lang w:val="en-US" w:eastAsia="de-DE"/>
        </w:rPr>
        <w:t xml:space="preserve"> assess</w:t>
      </w:r>
      <w:r>
        <w:rPr>
          <w:rFonts w:eastAsia="Times New Roman" w:cstheme="minorHAnsi"/>
          <w:lang w:val="en-US" w:eastAsia="de-DE"/>
        </w:rPr>
        <w:t>ment of</w:t>
      </w:r>
      <w:r w:rsidR="000E1062">
        <w:rPr>
          <w:rFonts w:eastAsia="Times New Roman" w:cstheme="minorHAnsi"/>
          <w:lang w:val="en-US" w:eastAsia="de-DE"/>
        </w:rPr>
        <w:t xml:space="preserve"> the adaptive potential of human language (</w:t>
      </w:r>
      <w:ins w:id="300" w:author="Microsoft Office User" w:date="2020-08-13T13:23:00Z">
        <w:r w:rsidR="0095777F">
          <w:rPr>
            <w:rFonts w:eastAsia="Times New Roman" w:cstheme="minorHAnsi"/>
            <w:lang w:val="en-US" w:eastAsia="de-DE"/>
          </w:rPr>
          <w:t xml:space="preserve">see </w:t>
        </w:r>
      </w:ins>
      <w:r w:rsidR="000E1062">
        <w:rPr>
          <w:rFonts w:eastAsia="Times New Roman" w:cstheme="minorHAnsi"/>
          <w:lang w:val="en-US" w:eastAsia="de-DE"/>
        </w:rPr>
        <w:t xml:space="preserve">Roberts 2018). </w:t>
      </w:r>
    </w:p>
    <w:p w14:paraId="38A02FA3" w14:textId="77777777" w:rsidR="005B5649" w:rsidRDefault="005B5649" w:rsidP="00B8516E">
      <w:pPr>
        <w:spacing w:after="0" w:line="240" w:lineRule="auto"/>
        <w:rPr>
          <w:rFonts w:eastAsia="Times New Roman" w:cstheme="minorHAnsi"/>
          <w:lang w:val="en-US" w:eastAsia="de-DE"/>
        </w:rPr>
      </w:pPr>
    </w:p>
    <w:p w14:paraId="6FFEFC63" w14:textId="3C5A5C81" w:rsidR="002F27A5" w:rsidRPr="00AE16E6" w:rsidRDefault="00BB0BDF" w:rsidP="00AE16E6">
      <w:pPr>
        <w:spacing w:after="0" w:line="240" w:lineRule="auto"/>
        <w:rPr>
          <w:rFonts w:eastAsia="Times New Roman" w:cstheme="minorHAnsi"/>
          <w:lang w:val="en-US" w:eastAsia="de-DE"/>
        </w:rPr>
      </w:pPr>
      <w:r>
        <w:rPr>
          <w:rFonts w:eastAsia="Times New Roman" w:cstheme="minorHAnsi"/>
          <w:lang w:val="en-US" w:eastAsia="de-DE"/>
        </w:rPr>
        <w:lastRenderedPageBreak/>
        <w:t>However, we also emphasize that our study is not meant as a mere critical re</w:t>
      </w:r>
      <w:ins w:id="301" w:author="Microsoft Office User" w:date="2020-08-13T13:24:00Z">
        <w:r w:rsidR="0095777F">
          <w:rPr>
            <w:rFonts w:eastAsia="Times New Roman" w:cstheme="minorHAnsi"/>
            <w:lang w:val="en-US" w:eastAsia="de-DE"/>
          </w:rPr>
          <w:t>-</w:t>
        </w:r>
      </w:ins>
      <w:del w:id="302" w:author="Microsoft Office User" w:date="2020-08-13T13:24:00Z">
        <w:r w:rsidDel="0095777F">
          <w:rPr>
            <w:rFonts w:eastAsia="Times New Roman" w:cstheme="minorHAnsi"/>
            <w:lang w:val="en-US" w:eastAsia="de-DE"/>
          </w:rPr>
          <w:delText xml:space="preserve">velation </w:delText>
        </w:r>
      </w:del>
      <w:ins w:id="303" w:author="Microsoft Office User" w:date="2020-08-13T13:24:00Z">
        <w:r w:rsidR="0095777F">
          <w:rPr>
            <w:rFonts w:eastAsia="Times New Roman" w:cstheme="minorHAnsi"/>
            <w:lang w:val="en-US" w:eastAsia="de-DE"/>
          </w:rPr>
          <w:t xml:space="preserve">evaluation </w:t>
        </w:r>
      </w:ins>
      <w:r>
        <w:rPr>
          <w:rFonts w:eastAsia="Times New Roman" w:cstheme="minorHAnsi"/>
          <w:lang w:val="en-US" w:eastAsia="de-DE"/>
        </w:rPr>
        <w:t xml:space="preserve">of Everett (2013) </w:t>
      </w:r>
      <w:ins w:id="304" w:author="Microsoft Office User" w:date="2020-08-13T13:24:00Z">
        <w:r w:rsidR="0095777F">
          <w:rPr>
            <w:rFonts w:eastAsia="Times New Roman" w:cstheme="minorHAnsi"/>
            <w:lang w:val="en-US" w:eastAsia="de-DE"/>
          </w:rPr>
          <w:t>in a narrow sense</w:t>
        </w:r>
      </w:ins>
      <w:del w:id="305" w:author="Microsoft Office User" w:date="2020-08-13T13:24:00Z">
        <w:r w:rsidDel="0095777F">
          <w:rPr>
            <w:rFonts w:eastAsia="Times New Roman" w:cstheme="minorHAnsi"/>
            <w:lang w:val="en-US" w:eastAsia="de-DE"/>
          </w:rPr>
          <w:delText>narrowly</w:delText>
        </w:r>
      </w:del>
      <w:r>
        <w:rPr>
          <w:rFonts w:eastAsia="Times New Roman" w:cstheme="minorHAnsi"/>
          <w:lang w:val="en-US" w:eastAsia="de-DE"/>
        </w:rPr>
        <w:t xml:space="preserve">. </w:t>
      </w:r>
      <w:r w:rsidR="00E105D0">
        <w:rPr>
          <w:rFonts w:eastAsia="Times New Roman" w:cstheme="minorHAnsi"/>
          <w:lang w:val="en-US" w:eastAsia="de-DE"/>
        </w:rPr>
        <w:t xml:space="preserve">By examining the distribution of uvular consonants in light of the same predictive parameter, </w:t>
      </w:r>
      <w:ins w:id="306" w:author="Microsoft Office User" w:date="2020-08-13T13:24:00Z">
        <w:r w:rsidR="0095777F">
          <w:rPr>
            <w:rFonts w:eastAsia="Times New Roman" w:cstheme="minorHAnsi"/>
            <w:lang w:val="en-US" w:eastAsia="de-DE"/>
          </w:rPr>
          <w:t xml:space="preserve">i.e. </w:t>
        </w:r>
      </w:ins>
      <w:r w:rsidR="00E105D0">
        <w:rPr>
          <w:rFonts w:eastAsia="Times New Roman" w:cstheme="minorHAnsi"/>
          <w:lang w:val="en-US" w:eastAsia="de-DE"/>
        </w:rPr>
        <w:t>altitude,</w:t>
      </w:r>
      <w:r w:rsidR="00F23435">
        <w:rPr>
          <w:rFonts w:eastAsia="Times New Roman" w:cstheme="minorHAnsi"/>
          <w:lang w:val="en-US" w:eastAsia="de-DE"/>
        </w:rPr>
        <w:t xml:space="preserve"> </w:t>
      </w:r>
      <w:ins w:id="307" w:author="Microsoft Office User" w:date="2020-08-13T13:24:00Z">
        <w:r w:rsidR="0095777F">
          <w:rPr>
            <w:rFonts w:eastAsia="Times New Roman" w:cstheme="minorHAnsi"/>
            <w:lang w:val="en-US" w:eastAsia="de-DE"/>
          </w:rPr>
          <w:t xml:space="preserve">and </w:t>
        </w:r>
      </w:ins>
      <w:r w:rsidR="00F23435">
        <w:rPr>
          <w:rFonts w:eastAsia="Times New Roman" w:cstheme="minorHAnsi"/>
          <w:lang w:val="en-US" w:eastAsia="de-DE"/>
        </w:rPr>
        <w:t xml:space="preserve">in the same overarching analytical framework, the main goal of our </w:t>
      </w:r>
      <w:ins w:id="308" w:author="Microsoft Office User" w:date="2020-08-13T13:24:00Z">
        <w:r w:rsidR="0095777F">
          <w:rPr>
            <w:rFonts w:eastAsia="Times New Roman" w:cstheme="minorHAnsi"/>
            <w:lang w:val="en-US" w:eastAsia="de-DE"/>
          </w:rPr>
          <w:t xml:space="preserve">study is in fact </w:t>
        </w:r>
      </w:ins>
      <w:del w:id="309" w:author="Microsoft Office User" w:date="2020-08-13T13:24:00Z">
        <w:r w:rsidR="00F23435" w:rsidDel="0095777F">
          <w:rPr>
            <w:rFonts w:eastAsia="Times New Roman" w:cstheme="minorHAnsi"/>
            <w:lang w:val="en-US" w:eastAsia="de-DE"/>
          </w:rPr>
          <w:delText>article in fact is not that, but</w:delText>
        </w:r>
      </w:del>
      <w:ins w:id="310" w:author="Microsoft Office User" w:date="2020-08-13T13:24:00Z">
        <w:r w:rsidR="0095777F">
          <w:rPr>
            <w:rFonts w:eastAsia="Times New Roman" w:cstheme="minorHAnsi"/>
            <w:lang w:val="en-US" w:eastAsia="de-DE"/>
          </w:rPr>
          <w:t>is</w:t>
        </w:r>
      </w:ins>
      <w:r w:rsidR="00F23435">
        <w:rPr>
          <w:rFonts w:eastAsia="Times New Roman" w:cstheme="minorHAnsi"/>
          <w:lang w:val="en-US" w:eastAsia="de-DE"/>
        </w:rPr>
        <w:t xml:space="preserve"> to </w:t>
      </w:r>
      <w:del w:id="311" w:author="Microsoft Office User" w:date="2020-08-13T13:24:00Z">
        <w:r w:rsidR="00F23435" w:rsidDel="0095777F">
          <w:rPr>
            <w:rFonts w:eastAsia="Times New Roman" w:cstheme="minorHAnsi"/>
            <w:lang w:val="en-US" w:eastAsia="de-DE"/>
          </w:rPr>
          <w:delText xml:space="preserve">tackle </w:delText>
        </w:r>
      </w:del>
      <w:ins w:id="312" w:author="Microsoft Office User" w:date="2020-08-13T13:24:00Z">
        <w:r w:rsidR="0095777F">
          <w:rPr>
            <w:rFonts w:eastAsia="Times New Roman" w:cstheme="minorHAnsi"/>
            <w:lang w:val="en-US" w:eastAsia="de-DE"/>
          </w:rPr>
          <w:t xml:space="preserve">identify </w:t>
        </w:r>
      </w:ins>
      <w:r w:rsidR="00F23435">
        <w:rPr>
          <w:rFonts w:eastAsia="Times New Roman" w:cstheme="minorHAnsi"/>
          <w:lang w:val="en-US" w:eastAsia="de-DE"/>
        </w:rPr>
        <w:t xml:space="preserve">the underlying causes for the distribution of certain sound classes. Generally, research </w:t>
      </w:r>
      <w:ins w:id="313" w:author="Microsoft Office User" w:date="2020-08-13T13:24:00Z">
        <w:r w:rsidR="006441B8">
          <w:rPr>
            <w:rFonts w:eastAsia="Times New Roman" w:cstheme="minorHAnsi"/>
            <w:lang w:val="en-US" w:eastAsia="de-DE"/>
          </w:rPr>
          <w:t xml:space="preserve">in this </w:t>
        </w:r>
      </w:ins>
      <w:ins w:id="314" w:author="Microsoft Office User" w:date="2020-08-13T13:25:00Z">
        <w:r w:rsidR="006441B8">
          <w:rPr>
            <w:rFonts w:eastAsia="Times New Roman" w:cstheme="minorHAnsi"/>
            <w:lang w:val="en-US" w:eastAsia="de-DE"/>
          </w:rPr>
          <w:t xml:space="preserve">area </w:t>
        </w:r>
      </w:ins>
      <w:r w:rsidR="00F23435">
        <w:rPr>
          <w:rFonts w:eastAsia="Times New Roman" w:cstheme="minorHAnsi"/>
          <w:lang w:val="en-US" w:eastAsia="de-DE"/>
        </w:rPr>
        <w:t xml:space="preserve">has focused </w:t>
      </w:r>
      <w:del w:id="315" w:author="Microsoft Office User" w:date="2020-08-13T13:25:00Z">
        <w:r w:rsidR="00F23435" w:rsidDel="006441B8">
          <w:rPr>
            <w:rFonts w:eastAsia="Times New Roman" w:cstheme="minorHAnsi"/>
            <w:lang w:val="en-US" w:eastAsia="de-DE"/>
          </w:rPr>
          <w:delText xml:space="preserve">in </w:delText>
        </w:r>
      </w:del>
      <w:ins w:id="316" w:author="Microsoft Office User" w:date="2020-08-13T13:25:00Z">
        <w:r w:rsidR="006441B8">
          <w:rPr>
            <w:rFonts w:eastAsia="Times New Roman" w:cstheme="minorHAnsi"/>
            <w:lang w:val="en-US" w:eastAsia="de-DE"/>
          </w:rPr>
          <w:t xml:space="preserve">on </w:t>
        </w:r>
      </w:ins>
      <w:r w:rsidR="007442D6">
        <w:rPr>
          <w:rFonts w:eastAsia="Times New Roman" w:cstheme="minorHAnsi"/>
          <w:lang w:val="en-US" w:eastAsia="de-DE"/>
        </w:rPr>
        <w:t>sophisticated</w:t>
      </w:r>
      <w:r w:rsidR="00F23435">
        <w:rPr>
          <w:rFonts w:eastAsia="Times New Roman" w:cstheme="minorHAnsi"/>
          <w:lang w:val="en-US" w:eastAsia="de-DE"/>
        </w:rPr>
        <w:t xml:space="preserve"> assessments of the distributions of individual phonological features. While these </w:t>
      </w:r>
      <w:ins w:id="317" w:author="Microsoft Office User" w:date="2020-08-13T13:25:00Z">
        <w:r w:rsidR="006441B8">
          <w:rPr>
            <w:rFonts w:eastAsia="Times New Roman" w:cstheme="minorHAnsi"/>
            <w:lang w:val="en-US" w:eastAsia="de-DE"/>
          </w:rPr>
          <w:t xml:space="preserve">studies </w:t>
        </w:r>
      </w:ins>
      <w:r w:rsidR="00F23435">
        <w:rPr>
          <w:rFonts w:eastAsia="Times New Roman" w:cstheme="minorHAnsi"/>
          <w:lang w:val="en-US" w:eastAsia="de-DE"/>
        </w:rPr>
        <w:t xml:space="preserve">give us a good indication of the degree to which the distribution of the linguistic features can be thought of as governed by properties of </w:t>
      </w:r>
      <w:del w:id="318" w:author="Microsoft Office User" w:date="2020-08-13T13:25:00Z">
        <w:r w:rsidR="00F23435" w:rsidDel="006441B8">
          <w:rPr>
            <w:rFonts w:eastAsia="Times New Roman" w:cstheme="minorHAnsi"/>
            <w:lang w:val="en-US" w:eastAsia="de-DE"/>
          </w:rPr>
          <w:delText xml:space="preserve">the </w:delText>
        </w:r>
      </w:del>
      <w:ins w:id="319" w:author="Microsoft Office User" w:date="2020-08-13T13:25:00Z">
        <w:r w:rsidR="006441B8">
          <w:rPr>
            <w:rFonts w:eastAsia="Times New Roman" w:cstheme="minorHAnsi"/>
            <w:lang w:val="en-US" w:eastAsia="de-DE"/>
          </w:rPr>
          <w:t xml:space="preserve">their </w:t>
        </w:r>
      </w:ins>
      <w:r w:rsidR="00F23435">
        <w:rPr>
          <w:rFonts w:eastAsia="Times New Roman" w:cstheme="minorHAnsi"/>
          <w:lang w:val="en-US" w:eastAsia="de-DE"/>
        </w:rPr>
        <w:t xml:space="preserve">surroundings, where there is still a long way to go is in coming up with </w:t>
      </w:r>
      <w:r w:rsidR="005C24B2">
        <w:rPr>
          <w:rFonts w:eastAsia="Times New Roman" w:cstheme="minorHAnsi"/>
          <w:lang w:val="en-US" w:eastAsia="de-DE"/>
        </w:rPr>
        <w:t>linguistically</w:t>
      </w:r>
      <w:r w:rsidR="00F23435">
        <w:rPr>
          <w:rFonts w:eastAsia="Times New Roman" w:cstheme="minorHAnsi"/>
          <w:lang w:val="en-US" w:eastAsia="de-DE"/>
        </w:rPr>
        <w:t xml:space="preserve"> and culturally plausible concrete pathways by which the environmental influences might actually find their way into language structure. At the same time, it is notable that analyses have</w:t>
      </w:r>
      <w:ins w:id="320" w:author="Microsoft Office User" w:date="2020-08-13T13:25:00Z">
        <w:r w:rsidR="006441B8">
          <w:rPr>
            <w:rFonts w:eastAsia="Times New Roman" w:cstheme="minorHAnsi"/>
            <w:lang w:val="en-US" w:eastAsia="de-DE"/>
          </w:rPr>
          <w:t>,</w:t>
        </w:r>
      </w:ins>
      <w:r w:rsidR="00F23435">
        <w:rPr>
          <w:rFonts w:eastAsia="Times New Roman" w:cstheme="minorHAnsi"/>
          <w:lang w:val="en-US" w:eastAsia="de-DE"/>
        </w:rPr>
        <w:t xml:space="preserve"> for the most part</w:t>
      </w:r>
      <w:ins w:id="321" w:author="Microsoft Office User" w:date="2020-08-13T13:26:00Z">
        <w:r w:rsidR="006441B8">
          <w:rPr>
            <w:rFonts w:eastAsia="Times New Roman" w:cstheme="minorHAnsi"/>
            <w:lang w:val="en-US" w:eastAsia="de-DE"/>
          </w:rPr>
          <w:t>,</w:t>
        </w:r>
      </w:ins>
      <w:r w:rsidR="00F23435">
        <w:rPr>
          <w:rFonts w:eastAsia="Times New Roman" w:cstheme="minorHAnsi"/>
          <w:lang w:val="en-US" w:eastAsia="de-DE"/>
        </w:rPr>
        <w:t xml:space="preserve"> focused on individual classes of segments or phonological properties</w:t>
      </w:r>
      <w:r w:rsidR="005C24B2">
        <w:rPr>
          <w:rFonts w:eastAsia="Times New Roman" w:cstheme="minorHAnsi"/>
          <w:lang w:val="en-US" w:eastAsia="de-DE"/>
        </w:rPr>
        <w:t xml:space="preserve"> </w:t>
      </w:r>
      <w:r w:rsidR="002F27A5">
        <w:rPr>
          <w:rFonts w:eastAsia="Times New Roman" w:cstheme="minorHAnsi"/>
          <w:lang w:val="en-US" w:eastAsia="de-DE"/>
        </w:rPr>
        <w:t>such as</w:t>
      </w:r>
      <w:r w:rsidR="005C24B2">
        <w:rPr>
          <w:rFonts w:eastAsia="Times New Roman" w:cstheme="minorHAnsi"/>
          <w:lang w:val="en-US" w:eastAsia="de-DE"/>
        </w:rPr>
        <w:t xml:space="preserve"> </w:t>
      </w:r>
      <w:r w:rsidR="002F27A5">
        <w:rPr>
          <w:rFonts w:eastAsia="Times New Roman" w:cstheme="minorHAnsi"/>
          <w:lang w:val="en-US" w:eastAsia="de-DE"/>
        </w:rPr>
        <w:t xml:space="preserve">sonority (Fought et al. 2004) </w:t>
      </w:r>
      <w:del w:id="322" w:author="Microsoft Office User" w:date="2020-08-13T13:26:00Z">
        <w:r w:rsidR="002F27A5" w:rsidDel="006441B8">
          <w:rPr>
            <w:rFonts w:eastAsia="Times New Roman" w:cstheme="minorHAnsi"/>
            <w:lang w:val="en-US" w:eastAsia="de-DE"/>
          </w:rPr>
          <w:delText xml:space="preserve">or </w:delText>
        </w:r>
      </w:del>
      <w:ins w:id="323" w:author="Microsoft Office User" w:date="2020-08-13T13:26:00Z">
        <w:r w:rsidR="006441B8">
          <w:rPr>
            <w:rFonts w:eastAsia="Times New Roman" w:cstheme="minorHAnsi"/>
            <w:lang w:val="en-US" w:eastAsia="de-DE"/>
          </w:rPr>
          <w:t xml:space="preserve">and </w:t>
        </w:r>
      </w:ins>
      <w:r w:rsidR="005C24B2">
        <w:rPr>
          <w:rFonts w:eastAsia="Times New Roman" w:cstheme="minorHAnsi"/>
          <w:lang w:val="en-US" w:eastAsia="de-DE"/>
        </w:rPr>
        <w:t>tone (Everett et al 2015, 2016</w:t>
      </w:r>
      <w:r w:rsidR="00CA6BE5">
        <w:rPr>
          <w:rFonts w:eastAsia="Times New Roman" w:cstheme="minorHAnsi"/>
          <w:lang w:val="en-US" w:eastAsia="de-DE"/>
        </w:rPr>
        <w:t>a</w:t>
      </w:r>
      <w:r w:rsidR="002F27A5">
        <w:rPr>
          <w:rFonts w:eastAsia="Times New Roman" w:cstheme="minorHAnsi"/>
          <w:lang w:val="en-US" w:eastAsia="de-DE"/>
        </w:rPr>
        <w:t>)</w:t>
      </w:r>
      <w:r w:rsidR="00F23435">
        <w:rPr>
          <w:rFonts w:eastAsia="Times New Roman" w:cstheme="minorHAnsi"/>
          <w:lang w:val="en-US" w:eastAsia="de-DE"/>
        </w:rPr>
        <w:t>. As the preceding discussion of Everett’s (2013</w:t>
      </w:r>
      <w:r w:rsidR="005C24B2">
        <w:rPr>
          <w:rFonts w:eastAsia="Times New Roman" w:cstheme="minorHAnsi"/>
          <w:lang w:val="en-US" w:eastAsia="de-DE"/>
        </w:rPr>
        <w:t>a</w:t>
      </w:r>
      <w:r w:rsidR="00F23435">
        <w:rPr>
          <w:rFonts w:eastAsia="Times New Roman" w:cstheme="minorHAnsi"/>
          <w:lang w:val="en-US" w:eastAsia="de-DE"/>
        </w:rPr>
        <w:t xml:space="preserve">) claim for an altitude-dependent distribution of ejectives shows, this </w:t>
      </w:r>
      <w:r w:rsidR="007442D6">
        <w:rPr>
          <w:rFonts w:eastAsia="Times New Roman" w:cstheme="minorHAnsi"/>
          <w:lang w:val="en-US" w:eastAsia="de-DE"/>
        </w:rPr>
        <w:t>runs the danger</w:t>
      </w:r>
      <w:r w:rsidR="00F23435">
        <w:rPr>
          <w:rFonts w:eastAsia="Times New Roman" w:cstheme="minorHAnsi"/>
          <w:lang w:val="en-US" w:eastAsia="de-DE"/>
        </w:rPr>
        <w:t xml:space="preserve"> of not seeing broader patterns that might affect the distribution of several heterogeneous sound classes or phonological features – as is the case for ejectives and uvulars, for instance</w:t>
      </w:r>
      <w:r w:rsidR="007442D6">
        <w:rPr>
          <w:rFonts w:eastAsia="Times New Roman" w:cstheme="minorHAnsi"/>
          <w:lang w:val="en-US" w:eastAsia="de-DE"/>
        </w:rPr>
        <w:t xml:space="preserve">. However, the joint consideration of these might induce, indeed require, different </w:t>
      </w:r>
      <w:r w:rsidR="00AE16E6">
        <w:rPr>
          <w:rFonts w:eastAsia="Times New Roman" w:cstheme="minorHAnsi"/>
          <w:lang w:val="en-US" w:eastAsia="de-DE"/>
        </w:rPr>
        <w:t xml:space="preserve">and broader </w:t>
      </w:r>
      <w:r w:rsidR="007442D6">
        <w:rPr>
          <w:rFonts w:eastAsia="Times New Roman" w:cstheme="minorHAnsi"/>
          <w:lang w:val="en-US" w:eastAsia="de-DE"/>
        </w:rPr>
        <w:t xml:space="preserve">explanatory accounts, namely ones that are appropriate for explaining the distribution of all involved types of sounds. Thus, </w:t>
      </w:r>
      <w:r w:rsidR="00E105D0">
        <w:rPr>
          <w:rFonts w:eastAsia="Times New Roman" w:cstheme="minorHAnsi"/>
          <w:lang w:val="en-US" w:eastAsia="de-DE"/>
        </w:rPr>
        <w:t xml:space="preserve">at the same time </w:t>
      </w:r>
      <w:r w:rsidR="007442D6">
        <w:rPr>
          <w:rFonts w:eastAsia="Times New Roman" w:cstheme="minorHAnsi"/>
          <w:lang w:val="en-US" w:eastAsia="de-DE"/>
        </w:rPr>
        <w:t xml:space="preserve">as reassessing the relationship between ejectives and consonants, we </w:t>
      </w:r>
      <w:r w:rsidR="00E105D0">
        <w:rPr>
          <w:rFonts w:eastAsia="Times New Roman" w:cstheme="minorHAnsi"/>
          <w:lang w:val="en-US" w:eastAsia="de-DE"/>
        </w:rPr>
        <w:t xml:space="preserve">seek to discriminate between the original direct environmental explanation for the distribution of ejectives and an alternative one that is </w:t>
      </w:r>
      <w:r w:rsidR="007442D6">
        <w:rPr>
          <w:rFonts w:eastAsia="Times New Roman" w:cstheme="minorHAnsi"/>
          <w:lang w:val="en-US" w:eastAsia="de-DE"/>
        </w:rPr>
        <w:t xml:space="preserve">more general in nature, </w:t>
      </w:r>
      <w:r w:rsidR="00E105D0">
        <w:rPr>
          <w:rFonts w:eastAsia="Times New Roman" w:cstheme="minorHAnsi"/>
          <w:lang w:val="en-US" w:eastAsia="de-DE"/>
        </w:rPr>
        <w:t>less direct, and based on sociolinguistic effects of geography on linguistic structure.</w:t>
      </w:r>
    </w:p>
    <w:p w14:paraId="5A6B177E" w14:textId="33547D63" w:rsidR="00D341F8" w:rsidRDefault="00C25A63" w:rsidP="00D32446">
      <w:pPr>
        <w:pStyle w:val="berschrift1"/>
        <w:rPr>
          <w:rFonts w:eastAsia="Times New Roman"/>
          <w:lang w:val="en-US" w:eastAsia="de-DE"/>
        </w:rPr>
      </w:pPr>
      <w:r>
        <w:rPr>
          <w:rFonts w:eastAsia="Times New Roman"/>
          <w:lang w:val="en-US" w:eastAsia="de-DE"/>
        </w:rPr>
        <w:t xml:space="preserve">3. </w:t>
      </w:r>
      <w:r w:rsidR="00D32446">
        <w:rPr>
          <w:rFonts w:eastAsia="Times New Roman"/>
          <w:lang w:val="en-US" w:eastAsia="de-DE"/>
        </w:rPr>
        <w:t>Data and coding</w:t>
      </w:r>
    </w:p>
    <w:p w14:paraId="488D5448" w14:textId="4EF5A458" w:rsidR="00C25A63" w:rsidRDefault="00756B19" w:rsidP="00756B19">
      <w:pPr>
        <w:pStyle w:val="berschrift2"/>
        <w:rPr>
          <w:rFonts w:eastAsia="Times New Roman"/>
          <w:lang w:val="en-US" w:eastAsia="de-DE"/>
        </w:rPr>
      </w:pPr>
      <w:r>
        <w:rPr>
          <w:rFonts w:eastAsia="Times New Roman"/>
          <w:lang w:val="en-US" w:eastAsia="de-DE"/>
        </w:rPr>
        <w:t>3.1. Phonological data</w:t>
      </w:r>
    </w:p>
    <w:p w14:paraId="00CCCBDA" w14:textId="01C14D73" w:rsidR="008344AC" w:rsidRPr="008344AC" w:rsidRDefault="007442D6" w:rsidP="00067FBD">
      <w:pPr>
        <w:spacing w:after="0" w:line="240" w:lineRule="auto"/>
        <w:rPr>
          <w:lang w:val="en-US"/>
        </w:rPr>
      </w:pPr>
      <w:r>
        <w:rPr>
          <w:rFonts w:eastAsia="Times New Roman" w:cstheme="minorHAnsi"/>
          <w:lang w:val="en-US" w:eastAsia="de-DE"/>
        </w:rPr>
        <w:t>One of the aspects of Everett</w:t>
      </w:r>
      <w:ins w:id="324" w:author="Microsoft Office User" w:date="2020-08-13T13:27:00Z">
        <w:r w:rsidR="00014296">
          <w:rPr>
            <w:rFonts w:eastAsia="Times New Roman" w:cstheme="minorHAnsi"/>
            <w:lang w:val="en-US" w:eastAsia="de-DE"/>
          </w:rPr>
          <w:t>’s</w:t>
        </w:r>
      </w:ins>
      <w:r>
        <w:rPr>
          <w:rFonts w:eastAsia="Times New Roman" w:cstheme="minorHAnsi"/>
          <w:lang w:val="en-US" w:eastAsia="de-DE"/>
        </w:rPr>
        <w:t xml:space="preserve"> (2013</w:t>
      </w:r>
      <w:r w:rsidR="00BD22E0">
        <w:rPr>
          <w:rFonts w:eastAsia="Times New Roman" w:cstheme="minorHAnsi"/>
          <w:lang w:val="en-US" w:eastAsia="de-DE"/>
        </w:rPr>
        <w:t>a</w:t>
      </w:r>
      <w:r>
        <w:rPr>
          <w:rFonts w:eastAsia="Times New Roman" w:cstheme="minorHAnsi"/>
          <w:lang w:val="en-US" w:eastAsia="de-DE"/>
        </w:rPr>
        <w:t xml:space="preserve">) </w:t>
      </w:r>
      <w:ins w:id="325" w:author="Microsoft Office User" w:date="2020-08-13T13:27:00Z">
        <w:r w:rsidR="00014296">
          <w:rPr>
            <w:rFonts w:eastAsia="Times New Roman" w:cstheme="minorHAnsi"/>
            <w:lang w:val="en-US" w:eastAsia="de-DE"/>
          </w:rPr>
          <w:t xml:space="preserve">study </w:t>
        </w:r>
      </w:ins>
      <w:del w:id="326" w:author="Microsoft Office User" w:date="2020-08-13T13:27:00Z">
        <w:r w:rsidDel="00014296">
          <w:rPr>
            <w:rFonts w:eastAsia="Times New Roman" w:cstheme="minorHAnsi"/>
            <w:lang w:val="en-US" w:eastAsia="de-DE"/>
          </w:rPr>
          <w:delText xml:space="preserve">which </w:delText>
        </w:r>
      </w:del>
      <w:ins w:id="327" w:author="Microsoft Office User" w:date="2020-08-13T13:27:00Z">
        <w:r w:rsidR="00014296">
          <w:rPr>
            <w:rFonts w:eastAsia="Times New Roman" w:cstheme="minorHAnsi"/>
            <w:lang w:val="en-US" w:eastAsia="de-DE"/>
          </w:rPr>
          <w:t xml:space="preserve">that </w:t>
        </w:r>
      </w:ins>
      <w:del w:id="328" w:author="Microsoft Office User" w:date="2020-08-13T13:27:00Z">
        <w:r w:rsidDel="00014296">
          <w:rPr>
            <w:rFonts w:eastAsia="Times New Roman" w:cstheme="minorHAnsi"/>
            <w:lang w:val="en-US" w:eastAsia="de-DE"/>
          </w:rPr>
          <w:delText>has been</w:delText>
        </w:r>
      </w:del>
      <w:ins w:id="329" w:author="Microsoft Office User" w:date="2020-08-13T13:27:00Z">
        <w:r w:rsidR="00014296">
          <w:rPr>
            <w:rFonts w:eastAsia="Times New Roman" w:cstheme="minorHAnsi"/>
            <w:lang w:val="en-US" w:eastAsia="de-DE"/>
          </w:rPr>
          <w:t>is</w:t>
        </w:r>
      </w:ins>
      <w:r>
        <w:rPr>
          <w:rFonts w:eastAsia="Times New Roman" w:cstheme="minorHAnsi"/>
          <w:lang w:val="en-US" w:eastAsia="de-DE"/>
        </w:rPr>
        <w:t xml:space="preserve"> criticized by Hammarström (2013) is the use of the UPSID-based WALS data from Maddieson (2011), which</w:t>
      </w:r>
      <w:del w:id="330" w:author="Microsoft Office User" w:date="2020-08-13T13:27:00Z">
        <w:r w:rsidDel="00014296">
          <w:rPr>
            <w:rFonts w:eastAsia="Times New Roman" w:cstheme="minorHAnsi"/>
            <w:lang w:val="en-US" w:eastAsia="de-DE"/>
          </w:rPr>
          <w:delText>,</w:delText>
        </w:r>
      </w:del>
      <w:r>
        <w:rPr>
          <w:rFonts w:eastAsia="Times New Roman" w:cstheme="minorHAnsi"/>
          <w:lang w:val="en-US" w:eastAsia="de-DE"/>
        </w:rPr>
        <w:t xml:space="preserve"> as Hammarström (2013) notes, has not been designed for statistical </w:t>
      </w:r>
      <w:del w:id="331" w:author="Reviewer" w:date="2020-08-13T19:37:00Z">
        <w:r w:rsidDel="000B2D5D">
          <w:rPr>
            <w:rFonts w:eastAsia="Times New Roman" w:cstheme="minorHAnsi"/>
            <w:lang w:val="en-US" w:eastAsia="de-DE"/>
          </w:rPr>
          <w:delText>manipulation</w:delText>
        </w:r>
      </w:del>
      <w:ins w:id="332" w:author="Reviewer" w:date="2020-08-13T19:37:00Z">
        <w:r w:rsidR="000B2D5D">
          <w:rPr>
            <w:rFonts w:eastAsia="Times New Roman" w:cstheme="minorHAnsi"/>
            <w:lang w:val="en-US" w:eastAsia="de-DE"/>
          </w:rPr>
          <w:t>evaluation</w:t>
        </w:r>
      </w:ins>
      <w:r>
        <w:rPr>
          <w:rFonts w:eastAsia="Times New Roman" w:cstheme="minorHAnsi"/>
          <w:lang w:val="en-US" w:eastAsia="de-DE"/>
        </w:rPr>
        <w:t>. Hammarström (2013) recommend</w:t>
      </w:r>
      <w:r w:rsidR="00BD22E0">
        <w:rPr>
          <w:rFonts w:eastAsia="Times New Roman" w:cstheme="minorHAnsi"/>
          <w:lang w:val="en-US" w:eastAsia="de-DE"/>
        </w:rPr>
        <w:t>s</w:t>
      </w:r>
      <w:r>
        <w:rPr>
          <w:rFonts w:eastAsia="Times New Roman" w:cstheme="minorHAnsi"/>
          <w:lang w:val="en-US" w:eastAsia="de-DE"/>
        </w:rPr>
        <w:t xml:space="preserve"> instead using either </w:t>
      </w:r>
      <w:r w:rsidR="00B76389">
        <w:rPr>
          <w:rFonts w:eastAsia="Times New Roman" w:cstheme="minorHAnsi"/>
          <w:lang w:val="en-US" w:eastAsia="de-DE"/>
        </w:rPr>
        <w:t>the World Phonotactics Database (Donohue et al. 2013) or PHOIBLE</w:t>
      </w:r>
      <w:del w:id="333" w:author="Microsoft Office User" w:date="2020-08-13T13:27:00Z">
        <w:r w:rsidR="00B76389" w:rsidDel="00014296">
          <w:rPr>
            <w:rFonts w:eastAsia="Times New Roman" w:cstheme="minorHAnsi"/>
            <w:lang w:val="en-US" w:eastAsia="de-DE"/>
          </w:rPr>
          <w:delText>, which has originally been made available in 2012 and is now updated in</w:delText>
        </w:r>
      </w:del>
      <w:r w:rsidR="00B76389">
        <w:rPr>
          <w:rFonts w:eastAsia="Times New Roman" w:cstheme="minorHAnsi"/>
          <w:lang w:val="en-US" w:eastAsia="de-DE"/>
        </w:rPr>
        <w:t xml:space="preserve"> </w:t>
      </w:r>
      <w:ins w:id="334" w:author="Microsoft Office User" w:date="2020-08-13T13:27:00Z">
        <w:r w:rsidR="00014296">
          <w:rPr>
            <w:rFonts w:eastAsia="Times New Roman" w:cstheme="minorHAnsi"/>
            <w:lang w:val="en-US" w:eastAsia="de-DE"/>
          </w:rPr>
          <w:t xml:space="preserve">(Moran et al. </w:t>
        </w:r>
      </w:ins>
      <w:ins w:id="335" w:author="Microsoft Office User" w:date="2020-08-13T13:28:00Z">
        <w:r w:rsidR="00014296">
          <w:rPr>
            <w:rFonts w:eastAsia="Times New Roman" w:cstheme="minorHAnsi"/>
            <w:lang w:val="en-US" w:eastAsia="de-DE"/>
          </w:rPr>
          <w:t xml:space="preserve">2012; </w:t>
        </w:r>
      </w:ins>
      <w:r w:rsidR="00B76389">
        <w:rPr>
          <w:rFonts w:eastAsia="Times New Roman" w:cstheme="minorHAnsi"/>
          <w:lang w:val="en-US" w:eastAsia="de-DE"/>
        </w:rPr>
        <w:t xml:space="preserve">Moran and McCloy </w:t>
      </w:r>
      <w:del w:id="336" w:author="Microsoft Office User" w:date="2020-08-13T13:28:00Z">
        <w:r w:rsidR="00B76389" w:rsidDel="00014296">
          <w:rPr>
            <w:rFonts w:eastAsia="Times New Roman" w:cstheme="minorHAnsi"/>
            <w:lang w:val="en-US" w:eastAsia="de-DE"/>
          </w:rPr>
          <w:delText>(</w:delText>
        </w:r>
      </w:del>
      <w:r w:rsidR="00B76389">
        <w:rPr>
          <w:rFonts w:eastAsia="Times New Roman" w:cstheme="minorHAnsi"/>
          <w:lang w:val="en-US" w:eastAsia="de-DE"/>
        </w:rPr>
        <w:t>2019</w:t>
      </w:r>
      <w:del w:id="337" w:author="Microsoft Office User" w:date="2020-08-13T13:28:00Z">
        <w:r w:rsidR="00B76389" w:rsidDel="00014296">
          <w:rPr>
            <w:rFonts w:eastAsia="Times New Roman" w:cstheme="minorHAnsi"/>
            <w:lang w:val="en-US" w:eastAsia="de-DE"/>
          </w:rPr>
          <w:delText>)</w:delText>
        </w:r>
      </w:del>
      <w:r>
        <w:rPr>
          <w:rFonts w:eastAsia="Times New Roman" w:cstheme="minorHAnsi"/>
          <w:lang w:val="en-US" w:eastAsia="de-DE"/>
        </w:rPr>
        <w:t>.</w:t>
      </w:r>
      <w:r w:rsidR="00B76389">
        <w:rPr>
          <w:rFonts w:eastAsia="Times New Roman" w:cstheme="minorHAnsi"/>
          <w:lang w:val="en-US" w:eastAsia="de-DE"/>
        </w:rPr>
        <w:t xml:space="preserve"> </w:t>
      </w:r>
      <w:r w:rsidR="00B5277C">
        <w:rPr>
          <w:rFonts w:eastAsia="Times New Roman" w:cstheme="minorHAnsi"/>
          <w:lang w:val="en-US" w:eastAsia="de-DE"/>
        </w:rPr>
        <w:t>Indeed</w:t>
      </w:r>
      <w:r w:rsidR="00BD22E0">
        <w:rPr>
          <w:rFonts w:eastAsia="Times New Roman" w:cstheme="minorHAnsi"/>
          <w:lang w:val="en-US" w:eastAsia="de-DE"/>
        </w:rPr>
        <w:t>,</w:t>
      </w:r>
      <w:r w:rsidR="00B5277C">
        <w:rPr>
          <w:rFonts w:eastAsia="Times New Roman" w:cstheme="minorHAnsi"/>
          <w:lang w:val="en-US" w:eastAsia="de-DE"/>
        </w:rPr>
        <w:t xml:space="preserve"> in a rejoinder</w:t>
      </w:r>
      <w:r w:rsidR="002F27A5">
        <w:rPr>
          <w:rFonts w:eastAsia="Times New Roman" w:cstheme="minorHAnsi"/>
          <w:lang w:val="en-US" w:eastAsia="de-DE"/>
        </w:rPr>
        <w:t xml:space="preserve"> to criticisms,</w:t>
      </w:r>
      <w:r w:rsidR="00B5277C">
        <w:rPr>
          <w:rFonts w:eastAsia="Times New Roman" w:cstheme="minorHAnsi"/>
          <w:lang w:val="en-US" w:eastAsia="de-DE"/>
        </w:rPr>
        <w:t xml:space="preserve"> Everett (2013</w:t>
      </w:r>
      <w:r w:rsidR="002F27A5">
        <w:rPr>
          <w:rFonts w:eastAsia="Times New Roman" w:cstheme="minorHAnsi"/>
          <w:lang w:val="en-US" w:eastAsia="de-DE"/>
        </w:rPr>
        <w:t>b</w:t>
      </w:r>
      <w:r w:rsidR="00B5277C">
        <w:rPr>
          <w:rFonts w:eastAsia="Times New Roman" w:cstheme="minorHAnsi"/>
          <w:lang w:val="en-US" w:eastAsia="de-DE"/>
        </w:rPr>
        <w:t xml:space="preserve">) provides summary statistics on the elevation of isolates </w:t>
      </w:r>
      <w:r w:rsidR="002F27A5">
        <w:rPr>
          <w:rFonts w:eastAsia="Times New Roman" w:cstheme="minorHAnsi"/>
          <w:lang w:val="en-US" w:eastAsia="de-DE"/>
        </w:rPr>
        <w:t>and other analysis on the basis of data from the World Phonotactics Database</w:t>
      </w:r>
      <w:r w:rsidR="00BD22E0">
        <w:rPr>
          <w:rFonts w:eastAsia="Times New Roman" w:cstheme="minorHAnsi"/>
          <w:lang w:val="en-US" w:eastAsia="de-DE"/>
        </w:rPr>
        <w:t xml:space="preserve">. </w:t>
      </w:r>
      <w:r w:rsidR="00B76389">
        <w:rPr>
          <w:rFonts w:eastAsia="Times New Roman" w:cstheme="minorHAnsi"/>
          <w:lang w:val="en-US" w:eastAsia="de-DE"/>
        </w:rPr>
        <w:t xml:space="preserve">Since </w:t>
      </w:r>
      <w:r w:rsidR="002F27A5">
        <w:rPr>
          <w:rFonts w:eastAsia="Times New Roman" w:cstheme="minorHAnsi"/>
          <w:lang w:val="en-US" w:eastAsia="de-DE"/>
        </w:rPr>
        <w:t>this source</w:t>
      </w:r>
      <w:r w:rsidR="00B76389">
        <w:rPr>
          <w:rFonts w:eastAsia="Times New Roman" w:cstheme="minorHAnsi"/>
          <w:lang w:val="en-US" w:eastAsia="de-DE"/>
        </w:rPr>
        <w:t xml:space="preserve"> has in the meantime become </w:t>
      </w:r>
      <w:r w:rsidR="002F27A5">
        <w:rPr>
          <w:rFonts w:eastAsia="Times New Roman" w:cstheme="minorHAnsi"/>
          <w:lang w:val="en-US" w:eastAsia="de-DE"/>
        </w:rPr>
        <w:t>u</w:t>
      </w:r>
      <w:r w:rsidR="00B76389">
        <w:rPr>
          <w:rFonts w:eastAsia="Times New Roman" w:cstheme="minorHAnsi"/>
          <w:lang w:val="en-US" w:eastAsia="de-DE"/>
        </w:rPr>
        <w:t xml:space="preserve">navailable, </w:t>
      </w:r>
      <w:r w:rsidR="002F27A5">
        <w:rPr>
          <w:rFonts w:eastAsia="Times New Roman" w:cstheme="minorHAnsi"/>
          <w:lang w:val="en-US" w:eastAsia="de-DE"/>
        </w:rPr>
        <w:t xml:space="preserve">for our analyses in the present paper we use phonological data from the PHOIBLE database. The current version of PHOBLE (Moran and McCloy 2019) </w:t>
      </w:r>
      <w:del w:id="338" w:author="Microsoft Office User" w:date="2020-08-13T13:28:00Z">
        <w:r w:rsidR="002F27A5" w:rsidDel="00014296">
          <w:rPr>
            <w:rFonts w:eastAsia="Times New Roman" w:cstheme="minorHAnsi"/>
            <w:lang w:val="en-US" w:eastAsia="de-DE"/>
          </w:rPr>
          <w:delText xml:space="preserve">features </w:delText>
        </w:r>
      </w:del>
      <w:ins w:id="339" w:author="Microsoft Office User" w:date="2020-08-13T13:28:00Z">
        <w:r w:rsidR="00014296">
          <w:rPr>
            <w:rFonts w:eastAsia="Times New Roman" w:cstheme="minorHAnsi"/>
            <w:lang w:val="en-US" w:eastAsia="de-DE"/>
          </w:rPr>
          <w:t xml:space="preserve">contains </w:t>
        </w:r>
      </w:ins>
      <w:r w:rsidR="002F27A5">
        <w:rPr>
          <w:rFonts w:eastAsia="Times New Roman" w:cstheme="minorHAnsi"/>
          <w:lang w:val="en-US" w:eastAsia="de-DE"/>
        </w:rPr>
        <w:t xml:space="preserve">phonological inventories </w:t>
      </w:r>
      <w:del w:id="340" w:author="Microsoft Office User" w:date="2020-08-13T13:28:00Z">
        <w:r w:rsidR="002F27A5" w:rsidDel="00014296">
          <w:rPr>
            <w:rFonts w:eastAsia="Times New Roman" w:cstheme="minorHAnsi"/>
            <w:lang w:val="en-US" w:eastAsia="de-DE"/>
          </w:rPr>
          <w:delText xml:space="preserve">of </w:delText>
        </w:r>
      </w:del>
      <w:ins w:id="341" w:author="Microsoft Office User" w:date="2020-08-13T13:28:00Z">
        <w:r w:rsidR="00014296">
          <w:rPr>
            <w:rFonts w:eastAsia="Times New Roman" w:cstheme="minorHAnsi"/>
            <w:lang w:val="en-US" w:eastAsia="de-DE"/>
          </w:rPr>
          <w:t xml:space="preserve">from </w:t>
        </w:r>
      </w:ins>
      <w:r w:rsidR="002F27A5" w:rsidRPr="002F27A5">
        <w:rPr>
          <w:lang w:val="en-US"/>
        </w:rPr>
        <w:t>2</w:t>
      </w:r>
      <w:r w:rsidR="008344AC">
        <w:rPr>
          <w:lang w:val="en-US"/>
        </w:rPr>
        <w:t>,</w:t>
      </w:r>
      <w:r w:rsidR="002F27A5" w:rsidRPr="002F27A5">
        <w:rPr>
          <w:lang w:val="en-US"/>
        </w:rPr>
        <w:t>186 distinct languages.</w:t>
      </w:r>
      <w:r w:rsidR="002F27A5">
        <w:rPr>
          <w:lang w:val="en-US"/>
        </w:rPr>
        <w:t xml:space="preserve"> </w:t>
      </w:r>
      <w:r w:rsidR="00887C67">
        <w:rPr>
          <w:lang w:val="en-US"/>
        </w:rPr>
        <w:t>Some of these inventories were extracted from primary descriptions of the languages for the purposes of inclusion in PHOIBLE</w:t>
      </w:r>
      <w:del w:id="342" w:author="Microsoft Office User" w:date="2020-08-13T13:29:00Z">
        <w:r w:rsidR="00887C67" w:rsidDel="00014296">
          <w:rPr>
            <w:lang w:val="en-US"/>
          </w:rPr>
          <w:delText xml:space="preserve">; however, </w:delText>
        </w:r>
      </w:del>
      <w:ins w:id="343" w:author="Microsoft Office User" w:date="2020-08-13T13:29:00Z">
        <w:r w:rsidR="00014296">
          <w:rPr>
            <w:lang w:val="en-US"/>
          </w:rPr>
          <w:t xml:space="preserve">, but </w:t>
        </w:r>
      </w:ins>
      <w:del w:id="344" w:author="Microsoft Office User" w:date="2020-08-13T13:29:00Z">
        <w:r w:rsidR="00887C67" w:rsidDel="00014296">
          <w:rPr>
            <w:lang w:val="en-US"/>
          </w:rPr>
          <w:delText xml:space="preserve">the database </w:delText>
        </w:r>
      </w:del>
      <w:ins w:id="345" w:author="Microsoft Office User" w:date="2020-08-13T13:29:00Z">
        <w:r w:rsidR="00014296">
          <w:rPr>
            <w:lang w:val="en-US"/>
          </w:rPr>
          <w:t xml:space="preserve">it </w:t>
        </w:r>
      </w:ins>
      <w:r w:rsidR="00887C67">
        <w:rPr>
          <w:lang w:val="en-US"/>
        </w:rPr>
        <w:t xml:space="preserve">also incorporates data from other, typically more regionally specialized, phonological </w:t>
      </w:r>
      <w:r w:rsidR="00376614">
        <w:rPr>
          <w:lang w:val="en-US"/>
        </w:rPr>
        <w:t>inventory</w:t>
      </w:r>
      <w:r w:rsidR="00887C67">
        <w:rPr>
          <w:lang w:val="en-US"/>
        </w:rPr>
        <w:t xml:space="preserve"> databases.</w:t>
      </w:r>
      <w:r w:rsidR="008344AC">
        <w:rPr>
          <w:lang w:val="en-US"/>
        </w:rPr>
        <w:t xml:space="preserve"> Using PHOIBLE’s </w:t>
      </w:r>
      <w:r w:rsidR="008344AC" w:rsidRPr="008344AC">
        <w:rPr>
          <w:lang w:val="en-US"/>
        </w:rPr>
        <w:t>system of classifying segments in these inventories o</w:t>
      </w:r>
      <w:r w:rsidR="008344AC">
        <w:rPr>
          <w:lang w:val="en-US"/>
        </w:rPr>
        <w:t>n the basis of distinctive features, we extracted the number of uvular and ejective segments in the inventories</w:t>
      </w:r>
      <w:r w:rsidR="00BD22E0">
        <w:rPr>
          <w:lang w:val="en-US"/>
        </w:rPr>
        <w:t xml:space="preserve"> from the database</w:t>
      </w:r>
      <w:del w:id="346" w:author="Microsoft Office User" w:date="2020-08-13T13:29:00Z">
        <w:r w:rsidR="00BD22E0" w:rsidDel="00014296">
          <w:rPr>
            <w:lang w:val="en-US"/>
          </w:rPr>
          <w:delText>)</w:delText>
        </w:r>
        <w:r w:rsidR="008344AC" w:rsidDel="00014296">
          <w:rPr>
            <w:lang w:val="en-US"/>
          </w:rPr>
          <w:delText xml:space="preserve"> </w:delText>
        </w:r>
      </w:del>
      <w:ins w:id="347" w:author="Microsoft Office User" w:date="2020-08-13T13:29:00Z">
        <w:r w:rsidR="00014296">
          <w:rPr>
            <w:lang w:val="en-US"/>
          </w:rPr>
          <w:t xml:space="preserve">. </w:t>
        </w:r>
      </w:ins>
      <w:r w:rsidR="008344AC">
        <w:rPr>
          <w:lang w:val="en-US"/>
        </w:rPr>
        <w:t>For uvulars, we have taken into account consonants of all manners of articulation (rather than</w:t>
      </w:r>
      <w:del w:id="348" w:author="Microsoft Office User" w:date="2020-08-13T13:29:00Z">
        <w:r w:rsidR="008344AC" w:rsidDel="00014296">
          <w:rPr>
            <w:lang w:val="en-US"/>
          </w:rPr>
          <w:delText xml:space="preserve">, e.g., </w:delText>
        </w:r>
      </w:del>
      <w:ins w:id="349" w:author="Microsoft Office User" w:date="2020-08-13T13:29:00Z">
        <w:r w:rsidR="00014296">
          <w:rPr>
            <w:lang w:val="en-US"/>
          </w:rPr>
          <w:t xml:space="preserve"> </w:t>
        </w:r>
      </w:ins>
      <w:r w:rsidR="008344AC">
        <w:rPr>
          <w:lang w:val="en-US"/>
        </w:rPr>
        <w:t xml:space="preserve">just stops), and for ejectives, we have taken into account all places of articulation. </w:t>
      </w:r>
      <w:r w:rsidR="00376614">
        <w:rPr>
          <w:lang w:val="en-US"/>
        </w:rPr>
        <w:t xml:space="preserve">We have excluded segments of both types that were annotated as being marginal in the language </w:t>
      </w:r>
      <w:del w:id="350" w:author="Microsoft Office User" w:date="2020-08-13T13:29:00Z">
        <w:r w:rsidR="00376614" w:rsidDel="00014296">
          <w:rPr>
            <w:lang w:val="en-US"/>
          </w:rPr>
          <w:delText xml:space="preserve">from </w:delText>
        </w:r>
      </w:del>
      <w:ins w:id="351" w:author="Microsoft Office User" w:date="2020-08-13T13:29:00Z">
        <w:r w:rsidR="00014296">
          <w:rPr>
            <w:lang w:val="en-US"/>
          </w:rPr>
          <w:t xml:space="preserve">in the primary </w:t>
        </w:r>
      </w:ins>
      <w:r w:rsidR="00376614">
        <w:rPr>
          <w:lang w:val="en-US"/>
        </w:rPr>
        <w:t xml:space="preserve">analysis. </w:t>
      </w:r>
      <w:del w:id="352" w:author="Reviewer" w:date="2020-08-14T10:44:00Z">
        <w:r w:rsidR="008344AC" w:rsidDel="00E64C20">
          <w:rPr>
            <w:lang w:val="en-US"/>
          </w:rPr>
          <w:delText>Later,</w:delText>
        </w:r>
      </w:del>
      <w:ins w:id="353" w:author="Reviewer" w:date="2020-08-14T10:44:00Z">
        <w:r w:rsidR="00E64C20">
          <w:rPr>
            <w:lang w:val="en-US"/>
          </w:rPr>
          <w:t xml:space="preserve">For our main analysis, </w:t>
        </w:r>
      </w:ins>
      <w:r w:rsidR="008344AC">
        <w:rPr>
          <w:lang w:val="en-US"/>
        </w:rPr>
        <w:t xml:space="preserve"> we </w:t>
      </w:r>
      <w:ins w:id="354" w:author="Reviewer" w:date="2020-08-14T10:44:00Z">
        <w:r w:rsidR="00E64C20">
          <w:rPr>
            <w:lang w:val="en-US"/>
          </w:rPr>
          <w:t xml:space="preserve">later </w:t>
        </w:r>
      </w:ins>
      <w:r w:rsidR="008344AC">
        <w:rPr>
          <w:lang w:val="en-US"/>
        </w:rPr>
        <w:t xml:space="preserve">converted these numbers </w:t>
      </w:r>
      <w:ins w:id="355" w:author="Microsoft Office User" w:date="2020-08-13T13:29:00Z">
        <w:r w:rsidR="00014296">
          <w:rPr>
            <w:lang w:val="en-US"/>
          </w:rPr>
          <w:t>in</w:t>
        </w:r>
      </w:ins>
      <w:r w:rsidR="008344AC">
        <w:rPr>
          <w:lang w:val="en-US"/>
        </w:rPr>
        <w:t>to a binary variable that merely registers the presence or absence of uvular and ejective consonants per language</w:t>
      </w:r>
      <w:r w:rsidR="00BD22E0">
        <w:rPr>
          <w:lang w:val="en-US"/>
        </w:rPr>
        <w:t>, following in this regard the original study on ejectives by Everett (2013a).</w:t>
      </w:r>
      <w:ins w:id="356" w:author="Reviewer" w:date="2020-08-14T10:44:00Z">
        <w:r w:rsidR="00E64C20">
          <w:rPr>
            <w:lang w:val="en-US"/>
          </w:rPr>
          <w:t xml:space="preserve"> Howev</w:t>
        </w:r>
      </w:ins>
      <w:ins w:id="357" w:author="Reviewer" w:date="2020-08-14T10:45:00Z">
        <w:r w:rsidR="00E64C20">
          <w:rPr>
            <w:lang w:val="en-US"/>
          </w:rPr>
          <w:t xml:space="preserve">er, we also retained the original numeric counts in order to assess the relationship between elevation not only for the sheer presence or absence of both classes of </w:t>
        </w:r>
      </w:ins>
      <w:ins w:id="358" w:author="Reviewer" w:date="2020-08-14T10:46:00Z">
        <w:r w:rsidR="00E64C20">
          <w:rPr>
            <w:lang w:val="en-US"/>
          </w:rPr>
          <w:t>sounds, but also the number of uvulars and ejectives in languages spoken at different elevations.</w:t>
        </w:r>
      </w:ins>
    </w:p>
    <w:p w14:paraId="7F6833D5" w14:textId="77777777" w:rsidR="008344AC" w:rsidRDefault="008344AC" w:rsidP="00067FBD">
      <w:pPr>
        <w:spacing w:after="0" w:line="240" w:lineRule="auto"/>
        <w:rPr>
          <w:lang w:val="en-US"/>
        </w:rPr>
      </w:pPr>
    </w:p>
    <w:p w14:paraId="0A24F682" w14:textId="596F6B11" w:rsidR="00067FBD" w:rsidRPr="002F27A5" w:rsidRDefault="00887C67" w:rsidP="00067FBD">
      <w:pPr>
        <w:spacing w:after="0" w:line="240" w:lineRule="auto"/>
        <w:rPr>
          <w:rFonts w:eastAsia="Times New Roman" w:cstheme="minorHAnsi"/>
          <w:lang w:val="en-US" w:eastAsia="de-DE"/>
        </w:rPr>
      </w:pPr>
      <w:r>
        <w:rPr>
          <w:lang w:val="en-US"/>
        </w:rPr>
        <w:lastRenderedPageBreak/>
        <w:t>Given t</w:t>
      </w:r>
      <w:r w:rsidR="008344AC">
        <w:rPr>
          <w:lang w:val="en-US"/>
        </w:rPr>
        <w:t xml:space="preserve">hat PHOIBLE incorporates data from heterogeneous sources, </w:t>
      </w:r>
      <w:r>
        <w:rPr>
          <w:lang w:val="en-US"/>
        </w:rPr>
        <w:t>the 2</w:t>
      </w:r>
      <w:r w:rsidR="008344AC">
        <w:rPr>
          <w:lang w:val="en-US"/>
        </w:rPr>
        <w:t>,</w:t>
      </w:r>
      <w:r>
        <w:rPr>
          <w:lang w:val="en-US"/>
        </w:rPr>
        <w:t>186 PHOIBLE languages map onto a significantly larger number of 3</w:t>
      </w:r>
      <w:r w:rsidR="008344AC">
        <w:rPr>
          <w:lang w:val="en-US"/>
        </w:rPr>
        <w:t>,</w:t>
      </w:r>
      <w:r>
        <w:rPr>
          <w:lang w:val="en-US"/>
        </w:rPr>
        <w:t xml:space="preserve">020 inventories from different sources. These </w:t>
      </w:r>
      <w:del w:id="359" w:author="Microsoft Office User" w:date="2020-08-13T13:30:00Z">
        <w:r w:rsidDel="00014296">
          <w:rPr>
            <w:lang w:val="en-US"/>
          </w:rPr>
          <w:delText xml:space="preserve">sometimes </w:delText>
        </w:r>
      </w:del>
      <w:ins w:id="360" w:author="Microsoft Office User" w:date="2020-08-13T13:30:00Z">
        <w:r w:rsidR="00014296">
          <w:rPr>
            <w:lang w:val="en-US"/>
          </w:rPr>
          <w:t xml:space="preserve">often </w:t>
        </w:r>
      </w:ins>
      <w:r>
        <w:rPr>
          <w:lang w:val="en-US"/>
        </w:rPr>
        <w:t xml:space="preserve">provide divergent accounts on the phonological inventories of the described languages. Therefore, a measure to avoid the inclusion of a single language more than once in the analysis, which would occur by a direct analysis of the PHOIBLE data, is necessary. </w:t>
      </w:r>
      <w:commentRangeStart w:id="361"/>
      <w:r>
        <w:rPr>
          <w:lang w:val="en-US"/>
        </w:rPr>
        <w:t>Where for a given language (as represented by the ISO 639-3 code) more than one inventory from different sources is available, we have selected one on the basis of the following hierarchy</w:t>
      </w:r>
      <w:ins w:id="362" w:author="Microsoft Office User" w:date="2020-08-13T13:30:00Z">
        <w:r w:rsidR="00014296">
          <w:rPr>
            <w:lang w:val="en-US"/>
          </w:rPr>
          <w:t xml:space="preserve"> of sources</w:t>
        </w:r>
      </w:ins>
      <w:r>
        <w:rPr>
          <w:lang w:val="en-US"/>
        </w:rPr>
        <w:t>:</w:t>
      </w:r>
    </w:p>
    <w:p w14:paraId="2010BFF6" w14:textId="2542F17B" w:rsidR="00651B35" w:rsidRDefault="00651B35" w:rsidP="00B8516E">
      <w:pPr>
        <w:spacing w:after="0" w:line="240" w:lineRule="auto"/>
        <w:rPr>
          <w:rFonts w:eastAsia="Times New Roman" w:cstheme="minorHAnsi"/>
          <w:lang w:val="en-US" w:eastAsia="de-DE"/>
        </w:rPr>
      </w:pPr>
    </w:p>
    <w:p w14:paraId="61BA6FA8" w14:textId="77777777" w:rsidR="00C5005D" w:rsidRPr="00C5005D" w:rsidRDefault="00C5005D" w:rsidP="00C5005D">
      <w:pPr>
        <w:spacing w:after="0" w:line="240" w:lineRule="auto"/>
      </w:pPr>
      <w:r w:rsidRPr="00C5005D">
        <w:t>PH &gt; GM &gt; SAPHON &gt; UZ &gt; EA &gt; ER &gt; SPA &gt; AA &gt; RA &gt; UPSID </w:t>
      </w:r>
      <w:commentRangeEnd w:id="361"/>
      <w:r w:rsidR="00887C67">
        <w:rPr>
          <w:rStyle w:val="Kommentarzeichen"/>
        </w:rPr>
        <w:commentReference w:id="361"/>
      </w:r>
    </w:p>
    <w:p w14:paraId="50ABE9DA" w14:textId="226B610A" w:rsidR="00C5005D" w:rsidRDefault="00C5005D" w:rsidP="00C5005D">
      <w:pPr>
        <w:spacing w:after="0" w:line="240" w:lineRule="auto"/>
        <w:rPr>
          <w:ins w:id="363" w:author="Microsoft Office User" w:date="2020-08-13T13:30:00Z"/>
        </w:rPr>
      </w:pPr>
    </w:p>
    <w:p w14:paraId="0C768BC3" w14:textId="2E550B7A" w:rsidR="00014296" w:rsidRPr="00895E58" w:rsidRDefault="00812B0F" w:rsidP="00C5005D">
      <w:pPr>
        <w:spacing w:after="0" w:line="240" w:lineRule="auto"/>
        <w:rPr>
          <w:ins w:id="364" w:author="Microsoft Office User" w:date="2020-08-13T13:30:00Z"/>
          <w:lang w:val="en-US"/>
          <w:rPrChange w:id="365" w:author="Reviewer" w:date="2020-08-13T18:39:00Z">
            <w:rPr>
              <w:ins w:id="366" w:author="Microsoft Office User" w:date="2020-08-13T13:30:00Z"/>
            </w:rPr>
          </w:rPrChange>
        </w:rPr>
      </w:pPr>
      <w:ins w:id="367" w:author="Microsoft Office User" w:date="2020-08-13T13:31:00Z">
        <w:r w:rsidRPr="00895E58">
          <w:rPr>
            <w:lang w:val="en-US"/>
            <w:rPrChange w:id="368" w:author="Reviewer" w:date="2020-08-13T18:39:00Z">
              <w:rPr/>
            </w:rPrChange>
          </w:rPr>
          <w:t xml:space="preserve">This </w:t>
        </w:r>
      </w:ins>
      <w:ins w:id="369" w:author="Microsoft Office User" w:date="2020-08-13T13:32:00Z">
        <w:r w:rsidRPr="00895E58">
          <w:rPr>
            <w:lang w:val="en-US"/>
            <w:rPrChange w:id="370" w:author="Reviewer" w:date="2020-08-13T18:39:00Z">
              <w:rPr/>
            </w:rPrChange>
          </w:rPr>
          <w:t xml:space="preserve">particular </w:t>
        </w:r>
      </w:ins>
      <w:ins w:id="371" w:author="Microsoft Office User" w:date="2020-08-13T13:31:00Z">
        <w:r w:rsidRPr="00895E58">
          <w:rPr>
            <w:lang w:val="en-US"/>
            <w:rPrChange w:id="372" w:author="Reviewer" w:date="2020-08-13T18:39:00Z">
              <w:rPr/>
            </w:rPrChange>
          </w:rPr>
          <w:t>hierar</w:t>
        </w:r>
      </w:ins>
      <w:ins w:id="373" w:author="Microsoft Office User" w:date="2020-08-13T13:32:00Z">
        <w:r w:rsidRPr="00895E58">
          <w:rPr>
            <w:lang w:val="en-US"/>
            <w:rPrChange w:id="374" w:author="Reviewer" w:date="2020-08-13T18:39:00Z">
              <w:rPr/>
            </w:rPrChange>
          </w:rPr>
          <w:t xml:space="preserve">chy was chosen because it maximizes the one-inventory per doculect principle, i.e. </w:t>
        </w:r>
        <w:r w:rsidRPr="00812B0F">
          <w:rPr>
            <w:lang w:val="en-US"/>
            <w:rPrChange w:id="375" w:author="Microsoft Office User" w:date="2020-08-13T13:34:00Z">
              <w:rPr/>
            </w:rPrChange>
          </w:rPr>
          <w:t>tertiary</w:t>
        </w:r>
        <w:r w:rsidRPr="00895E58">
          <w:rPr>
            <w:lang w:val="en-US"/>
            <w:rPrChange w:id="376" w:author="Reviewer" w:date="2020-08-13T18:39:00Z">
              <w:rPr/>
            </w:rPrChange>
          </w:rPr>
          <w:t xml:space="preserve"> databases l</w:t>
        </w:r>
      </w:ins>
      <w:ins w:id="377" w:author="Microsoft Office User" w:date="2020-08-13T13:33:00Z">
        <w:r w:rsidRPr="00895E58">
          <w:rPr>
            <w:lang w:val="en-US"/>
            <w:rPrChange w:id="378" w:author="Reviewer" w:date="2020-08-13T18:39:00Z">
              <w:rPr/>
            </w:rPrChange>
          </w:rPr>
          <w:t xml:space="preserve">ike </w:t>
        </w:r>
      </w:ins>
      <w:ins w:id="379" w:author="Microsoft Office User" w:date="2020-08-13T13:34:00Z">
        <w:r w:rsidRPr="00895E58">
          <w:rPr>
            <w:lang w:val="en-US"/>
            <w:rPrChange w:id="380" w:author="Reviewer" w:date="2020-08-13T18:39:00Z">
              <w:rPr/>
            </w:rPrChange>
          </w:rPr>
          <w:t xml:space="preserve">SPA and UPSID often contain multiple references for </w:t>
        </w:r>
      </w:ins>
      <w:ins w:id="381" w:author="Reviewer" w:date="2020-08-13T19:38:00Z">
        <w:r w:rsidR="000B2D5D" w:rsidRPr="000B2D5D">
          <w:rPr>
            <w:lang w:val="en-US"/>
          </w:rPr>
          <w:t>“</w:t>
        </w:r>
        <w:r w:rsidR="000B2D5D" w:rsidRPr="000B2D5D" w:rsidDel="000B2D5D">
          <w:rPr>
            <w:lang w:val="en-US"/>
          </w:rPr>
          <w:t xml:space="preserve"> </w:t>
        </w:r>
      </w:ins>
      <w:ins w:id="382" w:author="Microsoft Office User" w:date="2020-08-13T13:34:00Z">
        <w:del w:id="383" w:author="Reviewer" w:date="2020-08-13T19:38:00Z">
          <w:r w:rsidRPr="00895E58" w:rsidDel="000B2D5D">
            <w:rPr>
              <w:lang w:val="en-US"/>
              <w:rPrChange w:id="384" w:author="Reviewer" w:date="2020-08-13T18:39:00Z">
                <w:rPr/>
              </w:rPrChange>
            </w:rPr>
            <w:delText>„</w:delText>
          </w:r>
        </w:del>
        <w:r w:rsidRPr="00895E58">
          <w:rPr>
            <w:lang w:val="en-US"/>
            <w:rPrChange w:id="385" w:author="Reviewer" w:date="2020-08-13T18:39:00Z">
              <w:rPr/>
            </w:rPrChange>
          </w:rPr>
          <w:t>single</w:t>
        </w:r>
      </w:ins>
      <w:ins w:id="386" w:author="Reviewer" w:date="2020-08-13T19:38:00Z">
        <w:r w:rsidR="007B12EB" w:rsidRPr="007B12EB">
          <w:rPr>
            <w:lang w:val="en-US"/>
            <w:rPrChange w:id="387" w:author="Reviewer" w:date="2020-08-13T19:39:00Z">
              <w:rPr/>
            </w:rPrChange>
          </w:rPr>
          <w:t>”</w:t>
        </w:r>
      </w:ins>
      <w:ins w:id="388" w:author="Microsoft Office User" w:date="2020-08-13T13:34:00Z">
        <w:del w:id="389" w:author="Reviewer" w:date="2020-08-13T19:38:00Z">
          <w:r w:rsidRPr="00895E58" w:rsidDel="007B12EB">
            <w:rPr>
              <w:lang w:val="en-US"/>
              <w:rPrChange w:id="390" w:author="Reviewer" w:date="2020-08-13T18:39:00Z">
                <w:rPr/>
              </w:rPrChange>
            </w:rPr>
            <w:delText>“</w:delText>
          </w:r>
        </w:del>
        <w:r w:rsidRPr="00895E58">
          <w:rPr>
            <w:lang w:val="en-US"/>
            <w:rPrChange w:id="391" w:author="Reviewer" w:date="2020-08-13T18:39:00Z">
              <w:rPr/>
            </w:rPrChange>
          </w:rPr>
          <w:t xml:space="preserve"> languages</w:t>
        </w:r>
      </w:ins>
      <w:ins w:id="392" w:author="Microsoft Office User" w:date="2020-08-13T13:36:00Z">
        <w:r w:rsidR="0090701D" w:rsidRPr="00895E58">
          <w:rPr>
            <w:lang w:val="en-US"/>
            <w:rPrChange w:id="393" w:author="Reviewer" w:date="2020-08-13T18:39:00Z">
              <w:rPr/>
            </w:rPrChange>
          </w:rPr>
          <w:t>, which were typologized by the source creators</w:t>
        </w:r>
      </w:ins>
      <w:ins w:id="394" w:author="Microsoft Office User" w:date="2020-08-13T13:34:00Z">
        <w:r w:rsidRPr="00895E58">
          <w:rPr>
            <w:lang w:val="en-US"/>
            <w:rPrChange w:id="395" w:author="Reviewer" w:date="2020-08-13T18:39:00Z">
              <w:rPr/>
            </w:rPrChange>
          </w:rPr>
          <w:t>.</w:t>
        </w:r>
      </w:ins>
      <w:ins w:id="396" w:author="Microsoft Office User" w:date="2020-08-13T13:36:00Z">
        <w:r w:rsidR="0090701D" w:rsidRPr="00895E58">
          <w:rPr>
            <w:lang w:val="en-US"/>
            <w:rPrChange w:id="397" w:author="Reviewer" w:date="2020-08-13T18:39:00Z">
              <w:rPr/>
            </w:rPrChange>
          </w:rPr>
          <w:t xml:space="preserve"> This hierarchy also maximizes the inclusion of contrastive tone.</w:t>
        </w:r>
      </w:ins>
    </w:p>
    <w:p w14:paraId="33F9E084" w14:textId="77777777" w:rsidR="00014296" w:rsidRPr="00895E58" w:rsidRDefault="00014296" w:rsidP="00C5005D">
      <w:pPr>
        <w:spacing w:after="0" w:line="240" w:lineRule="auto"/>
        <w:rPr>
          <w:lang w:val="en-US"/>
          <w:rPrChange w:id="398" w:author="Reviewer" w:date="2020-08-13T18:39:00Z">
            <w:rPr/>
          </w:rPrChange>
        </w:rPr>
      </w:pPr>
    </w:p>
    <w:p w14:paraId="3578434B" w14:textId="7C6EBAF6" w:rsidR="00C5005D" w:rsidRPr="007F56A2" w:rsidRDefault="008344AC" w:rsidP="007F56A2">
      <w:pPr>
        <w:autoSpaceDE w:val="0"/>
        <w:autoSpaceDN w:val="0"/>
        <w:adjustRightInd w:val="0"/>
        <w:spacing w:after="0" w:line="240" w:lineRule="auto"/>
        <w:rPr>
          <w:rFonts w:eastAsia="Microsoft YaHei" w:cstheme="minorHAnsi"/>
          <w:lang w:val="en-US"/>
        </w:rPr>
      </w:pPr>
      <w:r w:rsidRPr="007F56A2">
        <w:rPr>
          <w:rFonts w:cstheme="minorHAnsi"/>
          <w:lang w:val="en-US"/>
        </w:rPr>
        <w:t>After selection of datasets according to this procedure, s</w:t>
      </w:r>
      <w:r w:rsidR="00C5005D" w:rsidRPr="007F56A2">
        <w:rPr>
          <w:rFonts w:cstheme="minorHAnsi"/>
          <w:lang w:val="en-US"/>
        </w:rPr>
        <w:t>ometimes what remain</w:t>
      </w:r>
      <w:r w:rsidRPr="007F56A2">
        <w:rPr>
          <w:rFonts w:cstheme="minorHAnsi"/>
          <w:lang w:val="en-US"/>
        </w:rPr>
        <w:t>ed</w:t>
      </w:r>
      <w:r w:rsidR="00C5005D" w:rsidRPr="007F56A2">
        <w:rPr>
          <w:rFonts w:cstheme="minorHAnsi"/>
          <w:lang w:val="en-US"/>
        </w:rPr>
        <w:t xml:space="preserve"> in the highest-ranked source are </w:t>
      </w:r>
      <w:r w:rsidRPr="007F56A2">
        <w:rPr>
          <w:rFonts w:cstheme="minorHAnsi"/>
          <w:lang w:val="en-US"/>
        </w:rPr>
        <w:t xml:space="preserve">data from more than one </w:t>
      </w:r>
      <w:r w:rsidR="00C5005D" w:rsidRPr="007F56A2">
        <w:rPr>
          <w:rFonts w:cstheme="minorHAnsi"/>
          <w:lang w:val="en-US"/>
        </w:rPr>
        <w:t>dialect</w:t>
      </w:r>
      <w:r w:rsidRPr="007F56A2">
        <w:rPr>
          <w:rFonts w:cstheme="minorHAnsi"/>
          <w:lang w:val="en-US"/>
        </w:rPr>
        <w:t xml:space="preserve"> of a given language</w:t>
      </w:r>
      <w:r w:rsidR="00C5005D" w:rsidRPr="007F56A2">
        <w:rPr>
          <w:rFonts w:cstheme="minorHAnsi"/>
          <w:lang w:val="en-US"/>
        </w:rPr>
        <w:t xml:space="preserve">, without a standard variety indicated. </w:t>
      </w:r>
      <w:r w:rsidR="00BD22E0">
        <w:rPr>
          <w:rFonts w:cstheme="minorHAnsi"/>
          <w:lang w:val="en-US"/>
        </w:rPr>
        <w:t>Where</w:t>
      </w:r>
      <w:r w:rsidR="00C5005D" w:rsidRPr="007F56A2">
        <w:rPr>
          <w:rFonts w:cstheme="minorHAnsi"/>
          <w:lang w:val="en-US"/>
        </w:rPr>
        <w:t xml:space="preserve"> these did</w:t>
      </w:r>
      <w:ins w:id="399" w:author="Microsoft Office User" w:date="2020-08-13T13:37:00Z">
        <w:r w:rsidR="0090701D">
          <w:rPr>
            <w:rFonts w:cstheme="minorHAnsi"/>
            <w:lang w:val="en-US"/>
          </w:rPr>
          <w:t xml:space="preserve"> </w:t>
        </w:r>
      </w:ins>
      <w:del w:id="400" w:author="Microsoft Office User" w:date="2020-08-13T13:37:00Z">
        <w:r w:rsidR="00C5005D" w:rsidRPr="007F56A2" w:rsidDel="0090701D">
          <w:rPr>
            <w:rFonts w:cstheme="minorHAnsi"/>
            <w:lang w:val="en-US"/>
          </w:rPr>
          <w:delText xml:space="preserve">n’t </w:delText>
        </w:r>
      </w:del>
      <w:ins w:id="401" w:author="Microsoft Office User" w:date="2020-08-13T13:37:00Z">
        <w:r w:rsidR="0090701D" w:rsidRPr="007F56A2">
          <w:rPr>
            <w:rFonts w:cstheme="minorHAnsi"/>
            <w:lang w:val="en-US"/>
          </w:rPr>
          <w:t>n</w:t>
        </w:r>
        <w:r w:rsidR="0090701D">
          <w:rPr>
            <w:rFonts w:cstheme="minorHAnsi"/>
            <w:lang w:val="en-US"/>
          </w:rPr>
          <w:t>o</w:t>
        </w:r>
        <w:r w:rsidR="0090701D" w:rsidRPr="007F56A2">
          <w:rPr>
            <w:rFonts w:cstheme="minorHAnsi"/>
            <w:lang w:val="en-US"/>
          </w:rPr>
          <w:t xml:space="preserve">t </w:t>
        </w:r>
      </w:ins>
      <w:r w:rsidR="00C5005D" w:rsidRPr="007F56A2">
        <w:rPr>
          <w:rFonts w:cstheme="minorHAnsi"/>
          <w:lang w:val="en-US"/>
        </w:rPr>
        <w:t>differ</w:t>
      </w:r>
      <w:r w:rsidRPr="007F56A2">
        <w:rPr>
          <w:rFonts w:cstheme="minorHAnsi"/>
          <w:lang w:val="en-US"/>
        </w:rPr>
        <w:t xml:space="preserve"> with regard to the presence vs. absence of uvulars and ejectives</w:t>
      </w:r>
      <w:r w:rsidR="00C5005D" w:rsidRPr="007F56A2">
        <w:rPr>
          <w:rFonts w:cstheme="minorHAnsi"/>
          <w:lang w:val="en-US"/>
        </w:rPr>
        <w:t>,</w:t>
      </w:r>
      <w:r w:rsidRPr="007F56A2">
        <w:rPr>
          <w:rFonts w:cstheme="minorHAnsi"/>
          <w:lang w:val="en-US"/>
        </w:rPr>
        <w:t xml:space="preserve"> handling </w:t>
      </w:r>
      <w:r w:rsidR="00BD22E0">
        <w:rPr>
          <w:rFonts w:cstheme="minorHAnsi"/>
          <w:lang w:val="en-US"/>
        </w:rPr>
        <w:t>such</w:t>
      </w:r>
      <w:r w:rsidRPr="007F56A2">
        <w:rPr>
          <w:rFonts w:cstheme="minorHAnsi"/>
          <w:lang w:val="en-US"/>
        </w:rPr>
        <w:t xml:space="preserve"> cases was unproblematic, and the first listed dialect was kept while all others were removed from the</w:t>
      </w:r>
      <w:del w:id="402" w:author="Reviewer" w:date="2020-08-13T19:39:00Z">
        <w:r w:rsidRPr="007F56A2" w:rsidDel="007B12EB">
          <w:rPr>
            <w:rFonts w:cstheme="minorHAnsi"/>
            <w:lang w:val="en-US"/>
          </w:rPr>
          <w:delText xml:space="preserve"> </w:delText>
        </w:r>
      </w:del>
      <w:r w:rsidRPr="007F56A2">
        <w:rPr>
          <w:rFonts w:cstheme="minorHAnsi"/>
          <w:lang w:val="en-US"/>
        </w:rPr>
        <w:t xml:space="preserve"> datasets. In cases where different dialects of a language for which no standard variety was indicated differed with regard to the presence or absence of ejectives, all</w:t>
      </w:r>
      <w:r w:rsidR="00C5005D" w:rsidRPr="007F56A2">
        <w:rPr>
          <w:rFonts w:cstheme="minorHAnsi"/>
          <w:lang w:val="en-US"/>
        </w:rPr>
        <w:t xml:space="preserve"> </w:t>
      </w:r>
      <w:r w:rsidRPr="007F56A2">
        <w:rPr>
          <w:rFonts w:cstheme="minorHAnsi"/>
          <w:lang w:val="en-US"/>
        </w:rPr>
        <w:t xml:space="preserve">datasets were retained. This was the case only five times, namely for </w:t>
      </w:r>
      <w:r w:rsidR="007F56A2" w:rsidRPr="007F56A2">
        <w:rPr>
          <w:rFonts w:cstheme="minorHAnsi"/>
          <w:lang w:val="en-US"/>
        </w:rPr>
        <w:t xml:space="preserve">Kawarrang-Ogh Undjan, </w:t>
      </w:r>
      <w:r w:rsidR="00C5005D" w:rsidRPr="007F56A2">
        <w:rPr>
          <w:rFonts w:eastAsia="Microsoft YaHei" w:cstheme="minorHAnsi"/>
          <w:lang w:val="en-US"/>
        </w:rPr>
        <w:t xml:space="preserve">Western Balochi, Portuguese, </w:t>
      </w:r>
      <w:r w:rsidR="00887C67" w:rsidRPr="007F56A2">
        <w:rPr>
          <w:rFonts w:eastAsia="Microsoft YaHei" w:cstheme="minorHAnsi"/>
          <w:lang w:val="en-US"/>
        </w:rPr>
        <w:t xml:space="preserve">and </w:t>
      </w:r>
      <w:r w:rsidR="00C5005D" w:rsidRPr="007F56A2">
        <w:rPr>
          <w:rFonts w:eastAsia="Microsoft YaHei" w:cstheme="minorHAnsi"/>
          <w:lang w:val="en-US"/>
        </w:rPr>
        <w:t>North Junín Quechua</w:t>
      </w:r>
      <w:r w:rsidRPr="007F56A2">
        <w:rPr>
          <w:rFonts w:eastAsia="Microsoft YaHei" w:cstheme="minorHAnsi"/>
          <w:lang w:val="en-US"/>
        </w:rPr>
        <w:t>.</w:t>
      </w:r>
      <w:r w:rsidR="007F56A2" w:rsidRPr="007F56A2">
        <w:rPr>
          <w:rFonts w:eastAsia="Microsoft YaHei" w:cstheme="minorHAnsi"/>
          <w:lang w:val="en-US"/>
        </w:rPr>
        <w:t xml:space="preserve"> The datasets are distinguished by modifying glottocodes </w:t>
      </w:r>
      <w:ins w:id="403" w:author="Microsoft Office User" w:date="2020-08-13T14:34:00Z">
        <w:r w:rsidR="001804C0">
          <w:rPr>
            <w:rFonts w:eastAsia="Microsoft YaHei" w:cstheme="minorHAnsi"/>
            <w:lang w:val="en-US"/>
          </w:rPr>
          <w:t xml:space="preserve">(see Section 3.3) </w:t>
        </w:r>
      </w:ins>
      <w:r w:rsidR="007F56A2" w:rsidRPr="007F56A2">
        <w:rPr>
          <w:rFonts w:eastAsia="Microsoft YaHei" w:cstheme="minorHAnsi"/>
          <w:lang w:val="en-US"/>
        </w:rPr>
        <w:t>by an index (i.e. North Junín Quechua has the glottocode nort2980, and we distinguish the different datasets here as nort2980_01, nort2980_02, and nort2980_03).</w:t>
      </w:r>
    </w:p>
    <w:p w14:paraId="2625D86F" w14:textId="77777777" w:rsidR="007F56A2" w:rsidRPr="007F56A2" w:rsidRDefault="007F56A2" w:rsidP="007F56A2">
      <w:pPr>
        <w:autoSpaceDE w:val="0"/>
        <w:autoSpaceDN w:val="0"/>
        <w:adjustRightInd w:val="0"/>
        <w:spacing w:after="0" w:line="240" w:lineRule="auto"/>
        <w:rPr>
          <w:rFonts w:ascii="Lucida Sans" w:eastAsia="Microsoft YaHei" w:hAnsi="Lucida Sans" w:cs="Lucida Sans"/>
          <w:sz w:val="20"/>
          <w:szCs w:val="20"/>
          <w:lang w:val="en-US"/>
        </w:rPr>
      </w:pPr>
    </w:p>
    <w:p w14:paraId="05B80213" w14:textId="21315160" w:rsidR="00756B19" w:rsidRDefault="00756B19" w:rsidP="00756B19">
      <w:pPr>
        <w:pStyle w:val="berschrift2"/>
        <w:rPr>
          <w:rFonts w:eastAsia="Times New Roman"/>
          <w:lang w:val="en-US" w:eastAsia="de-DE"/>
        </w:rPr>
      </w:pPr>
      <w:r>
        <w:rPr>
          <w:rFonts w:eastAsia="Times New Roman"/>
          <w:lang w:val="en-US" w:eastAsia="de-DE"/>
        </w:rPr>
        <w:t>3.2. Elevation data</w:t>
      </w:r>
    </w:p>
    <w:p w14:paraId="7C0BA2AB" w14:textId="50FB6999" w:rsidR="00756B19" w:rsidRDefault="00BD22E0" w:rsidP="00756B19">
      <w:pPr>
        <w:rPr>
          <w:lang w:val="en-US" w:eastAsia="de-DE"/>
        </w:rPr>
      </w:pPr>
      <w:r>
        <w:rPr>
          <w:lang w:val="en-US" w:eastAsia="de-DE"/>
        </w:rPr>
        <w:t xml:space="preserve">Another point of criticism which Everett (2013a) </w:t>
      </w:r>
      <w:del w:id="404" w:author="Microsoft Office User" w:date="2020-08-13T13:38:00Z">
        <w:r w:rsidDel="00844496">
          <w:rPr>
            <w:lang w:val="en-US" w:eastAsia="de-DE"/>
          </w:rPr>
          <w:delText xml:space="preserve">has </w:delText>
        </w:r>
      </w:del>
      <w:r>
        <w:rPr>
          <w:lang w:val="en-US" w:eastAsia="de-DE"/>
        </w:rPr>
        <w:t xml:space="preserve">received pertained to the problematic use of point coordinates to represent the geographical location of </w:t>
      </w:r>
      <w:del w:id="405" w:author="Microsoft Office User" w:date="2020-08-13T13:38:00Z">
        <w:r w:rsidDel="00844496">
          <w:rPr>
            <w:lang w:val="en-US" w:eastAsia="de-DE"/>
          </w:rPr>
          <w:delText xml:space="preserve">a </w:delText>
        </w:r>
      </w:del>
      <w:r>
        <w:rPr>
          <w:lang w:val="en-US" w:eastAsia="de-DE"/>
        </w:rPr>
        <w:t>language</w:t>
      </w:r>
      <w:ins w:id="406" w:author="Microsoft Office User" w:date="2020-08-13T13:38:00Z">
        <w:r w:rsidR="00844496">
          <w:rPr>
            <w:lang w:val="en-US" w:eastAsia="de-DE"/>
          </w:rPr>
          <w:t>s</w:t>
        </w:r>
      </w:ins>
      <w:r>
        <w:rPr>
          <w:lang w:val="en-US" w:eastAsia="de-DE"/>
        </w:rPr>
        <w:t xml:space="preserve">. In response, Everett (2013b) has computed mean elevation of 100km and 500km ranges around dot coordinates to account or possible differences in slope and topography of the terrain surrounding the point coordinate representing the languages. </w:t>
      </w:r>
      <w:r w:rsidR="005C24B2">
        <w:rPr>
          <w:lang w:val="en-US" w:eastAsia="de-DE"/>
        </w:rPr>
        <w:t>Instead of relying on point coordinates</w:t>
      </w:r>
      <w:r>
        <w:rPr>
          <w:lang w:val="en-US" w:eastAsia="de-DE"/>
        </w:rPr>
        <w:t>,</w:t>
      </w:r>
      <w:r w:rsidR="005C24B2">
        <w:rPr>
          <w:lang w:val="en-US" w:eastAsia="de-DE"/>
        </w:rPr>
        <w:t xml:space="preserve"> </w:t>
      </w:r>
      <w:r>
        <w:rPr>
          <w:lang w:val="en-US" w:eastAsia="de-DE"/>
        </w:rPr>
        <w:t>h</w:t>
      </w:r>
      <w:r w:rsidR="002F27A5">
        <w:rPr>
          <w:lang w:val="en-US" w:eastAsia="de-DE"/>
        </w:rPr>
        <w:t xml:space="preserve">ere, we do away entirely with reliance on more or less arbitrarily chosen point coordinates as the basis for obtaining information on the elevation of the region in which a language is spoken. </w:t>
      </w:r>
      <w:commentRangeStart w:id="407"/>
      <w:r w:rsidR="002F27A5">
        <w:rPr>
          <w:lang w:val="en-US" w:eastAsia="de-DE"/>
        </w:rPr>
        <w:t>Instead, …</w:t>
      </w:r>
      <w:commentRangeEnd w:id="407"/>
      <w:r w:rsidR="00887C67">
        <w:rPr>
          <w:rStyle w:val="Kommentarzeichen"/>
        </w:rPr>
        <w:commentReference w:id="407"/>
      </w:r>
    </w:p>
    <w:p w14:paraId="0BF706D7" w14:textId="43AA054B" w:rsidR="00756B19" w:rsidRDefault="00756B19" w:rsidP="00BD70BC">
      <w:pPr>
        <w:pStyle w:val="berschrift2"/>
        <w:rPr>
          <w:lang w:val="en-US" w:eastAsia="de-DE"/>
        </w:rPr>
      </w:pPr>
      <w:r>
        <w:rPr>
          <w:lang w:val="en-US" w:eastAsia="de-DE"/>
        </w:rPr>
        <w:t>3.3. Genealogical affiliations and areal breakdown</w:t>
      </w:r>
    </w:p>
    <w:p w14:paraId="6437CF21" w14:textId="6E89200F" w:rsidR="00BD70BC" w:rsidRPr="00BD22E0" w:rsidRDefault="00BD70BC" w:rsidP="00607D7D">
      <w:pPr>
        <w:autoSpaceDE w:val="0"/>
        <w:autoSpaceDN w:val="0"/>
        <w:adjustRightInd w:val="0"/>
        <w:spacing w:after="0" w:line="240" w:lineRule="auto"/>
        <w:rPr>
          <w:rFonts w:cstheme="minorHAnsi"/>
          <w:lang w:val="en-US" w:eastAsia="de-DE"/>
        </w:rPr>
      </w:pPr>
      <w:r w:rsidRPr="00BD22E0">
        <w:rPr>
          <w:rFonts w:cstheme="minorHAnsi"/>
          <w:lang w:val="en-US" w:eastAsia="de-DE"/>
        </w:rPr>
        <w:t xml:space="preserve">For modelling </w:t>
      </w:r>
      <w:r w:rsidR="00E4639E" w:rsidRPr="00BD22E0">
        <w:rPr>
          <w:rFonts w:cstheme="minorHAnsi"/>
          <w:lang w:val="en-US" w:eastAsia="de-DE"/>
        </w:rPr>
        <w:t xml:space="preserve">the effect of altitude on the distribution of ejective and uvular consonants </w:t>
      </w:r>
      <w:r w:rsidRPr="00BD22E0">
        <w:rPr>
          <w:rFonts w:cstheme="minorHAnsi"/>
          <w:lang w:val="en-US" w:eastAsia="de-DE"/>
        </w:rPr>
        <w:t>while taking into account the genealogical structure of the world’s languages, we have relied on the Glottolog</w:t>
      </w:r>
      <w:r w:rsidR="00BD22E0" w:rsidRPr="00BD22E0">
        <w:rPr>
          <w:rFonts w:cstheme="minorHAnsi"/>
          <w:lang w:val="en-US" w:eastAsia="de-DE"/>
        </w:rPr>
        <w:t>’s</w:t>
      </w:r>
      <w:r w:rsidRPr="00BD22E0">
        <w:rPr>
          <w:rFonts w:cstheme="minorHAnsi"/>
          <w:lang w:val="en-US" w:eastAsia="de-DE"/>
        </w:rPr>
        <w:t xml:space="preserve"> classification</w:t>
      </w:r>
      <w:r w:rsidR="00E4639E" w:rsidRPr="00BD22E0">
        <w:rPr>
          <w:rFonts w:cstheme="minorHAnsi"/>
          <w:lang w:val="en-US" w:eastAsia="de-DE"/>
        </w:rPr>
        <w:t xml:space="preserve"> of the world’s languages (</w:t>
      </w:r>
      <w:commentRangeStart w:id="408"/>
      <w:r w:rsidR="00E4639E" w:rsidRPr="00BD22E0">
        <w:rPr>
          <w:rFonts w:cstheme="minorHAnsi"/>
          <w:lang w:val="en-US" w:eastAsia="de-DE"/>
        </w:rPr>
        <w:t>Hammarström et al. 2020)</w:t>
      </w:r>
      <w:r w:rsidR="00BB0BDF" w:rsidRPr="00BD22E0">
        <w:rPr>
          <w:rFonts w:cstheme="minorHAnsi"/>
          <w:lang w:val="en-US" w:eastAsia="de-DE"/>
        </w:rPr>
        <w:t>,</w:t>
      </w:r>
      <w:r w:rsidRPr="00BD22E0">
        <w:rPr>
          <w:rFonts w:cstheme="minorHAnsi"/>
          <w:lang w:val="en-US" w:eastAsia="de-DE"/>
        </w:rPr>
        <w:t xml:space="preserve"> </w:t>
      </w:r>
      <w:commentRangeEnd w:id="408"/>
      <w:r w:rsidR="00E4639E" w:rsidRPr="00BD22E0">
        <w:rPr>
          <w:rStyle w:val="Kommentarzeichen"/>
          <w:rFonts w:cstheme="minorHAnsi"/>
          <w:sz w:val="22"/>
          <w:szCs w:val="22"/>
        </w:rPr>
        <w:commentReference w:id="408"/>
      </w:r>
      <w:r w:rsidRPr="00BD22E0">
        <w:rPr>
          <w:rFonts w:cstheme="minorHAnsi"/>
          <w:lang w:val="en-US" w:eastAsia="de-DE"/>
        </w:rPr>
        <w:t>which</w:t>
      </w:r>
      <w:r w:rsidR="00E4639E" w:rsidRPr="00BD22E0">
        <w:rPr>
          <w:rFonts w:cstheme="minorHAnsi"/>
          <w:lang w:val="en-US" w:eastAsia="de-DE"/>
        </w:rPr>
        <w:t xml:space="preserve"> tends to be conservative in accepting</w:t>
      </w:r>
      <w:r w:rsidRPr="00BD22E0">
        <w:rPr>
          <w:rFonts w:cstheme="minorHAnsi"/>
          <w:lang w:val="en-US" w:eastAsia="de-DE"/>
        </w:rPr>
        <w:t xml:space="preserve"> </w:t>
      </w:r>
      <w:r w:rsidR="00E4639E" w:rsidRPr="00BD22E0">
        <w:rPr>
          <w:rFonts w:cstheme="minorHAnsi"/>
          <w:lang w:val="en-US" w:eastAsia="de-DE"/>
        </w:rPr>
        <w:t>proposals for genealogical relations by insisting on documented evidence for form-meaning similarities that are explained in a least costly manner by inheritance from a common ancestor.</w:t>
      </w:r>
      <w:r w:rsidR="008344AC" w:rsidRPr="00BD22E0">
        <w:rPr>
          <w:rFonts w:cstheme="minorHAnsi"/>
          <w:lang w:val="en-US" w:eastAsia="de-DE"/>
        </w:rPr>
        <w:t xml:space="preserve"> The dataset underlying Glottolog </w:t>
      </w:r>
      <w:r w:rsidR="007F56A2" w:rsidRPr="00BD22E0">
        <w:rPr>
          <w:rFonts w:cstheme="minorHAnsi"/>
          <w:lang w:val="en-US" w:eastAsia="de-DE"/>
        </w:rPr>
        <w:t>assigns unique alphanumeric identifiers (“glottocodes”) to both language</w:t>
      </w:r>
      <w:r w:rsidR="007A2EEB" w:rsidRPr="00BD22E0">
        <w:rPr>
          <w:rFonts w:cstheme="minorHAnsi"/>
          <w:lang w:val="en-US" w:eastAsia="de-DE"/>
        </w:rPr>
        <w:t>s</w:t>
      </w:r>
      <w:r w:rsidR="007F56A2" w:rsidRPr="00BD22E0">
        <w:rPr>
          <w:rFonts w:cstheme="minorHAnsi"/>
          <w:lang w:val="en-US" w:eastAsia="de-DE"/>
        </w:rPr>
        <w:t xml:space="preserve"> and language families, but </w:t>
      </w:r>
      <w:r w:rsidR="007A2EEB" w:rsidRPr="00BD22E0">
        <w:rPr>
          <w:rFonts w:cstheme="minorHAnsi"/>
          <w:lang w:val="en-US" w:eastAsia="de-DE"/>
        </w:rPr>
        <w:t xml:space="preserve">does not explicitly treat </w:t>
      </w:r>
      <w:r w:rsidR="007F56A2" w:rsidRPr="00BD22E0">
        <w:rPr>
          <w:rFonts w:cstheme="minorHAnsi"/>
          <w:lang w:val="en-US" w:eastAsia="de-DE"/>
        </w:rPr>
        <w:t>language isolates</w:t>
      </w:r>
      <w:r w:rsidR="007A2EEB" w:rsidRPr="00BD22E0">
        <w:rPr>
          <w:rFonts w:cstheme="minorHAnsi"/>
          <w:lang w:val="en-US" w:eastAsia="de-DE"/>
        </w:rPr>
        <w:t xml:space="preserve"> as singleton language families</w:t>
      </w:r>
      <w:r w:rsidR="007F56A2" w:rsidRPr="00BD22E0">
        <w:rPr>
          <w:rFonts w:cstheme="minorHAnsi"/>
          <w:lang w:val="en-US" w:eastAsia="de-DE"/>
        </w:rPr>
        <w:t>. For the purpose of our analysis, we have assigned these to pseudo-families called “isolate_1,” “</w:t>
      </w:r>
      <w:r w:rsidR="007F56A2" w:rsidRPr="00BD22E0">
        <w:rPr>
          <w:rFonts w:eastAsia="Microsoft YaHei" w:cstheme="minorHAnsi"/>
          <w:lang w:val="en-US"/>
        </w:rPr>
        <w:t xml:space="preserve">isolate_2” etc. to reflect the fact that they, like language families, </w:t>
      </w:r>
      <w:r w:rsidR="00607D7D" w:rsidRPr="00BD22E0">
        <w:rPr>
          <w:rFonts w:eastAsia="Microsoft YaHei" w:cstheme="minorHAnsi"/>
          <w:lang w:val="en-US"/>
        </w:rPr>
        <w:t>represent</w:t>
      </w:r>
      <w:r w:rsidR="007F56A2" w:rsidRPr="00BD22E0">
        <w:rPr>
          <w:rFonts w:eastAsia="Microsoft YaHei" w:cstheme="minorHAnsi"/>
          <w:lang w:val="en-US"/>
        </w:rPr>
        <w:t xml:space="preserve"> of genealogically independent lineages. Glottolog</w:t>
      </w:r>
      <w:r w:rsidR="00607D7D" w:rsidRPr="00BD22E0">
        <w:rPr>
          <w:rFonts w:eastAsia="Microsoft YaHei" w:cstheme="minorHAnsi"/>
          <w:lang w:val="en-US"/>
        </w:rPr>
        <w:t xml:space="preserve"> </w:t>
      </w:r>
      <w:r w:rsidR="007F56A2" w:rsidRPr="00BD22E0">
        <w:rPr>
          <w:rFonts w:cstheme="minorHAnsi"/>
          <w:lang w:val="en-US" w:eastAsia="de-DE"/>
        </w:rPr>
        <w:t>also retains some data for bookkeeping purposes, which are assigned to a pseudo-family with the glottocode “book1242”; we have removed these entries from the dataset, as Glottol</w:t>
      </w:r>
      <w:r w:rsidR="00BD22E0">
        <w:rPr>
          <w:rFonts w:cstheme="minorHAnsi"/>
          <w:lang w:val="en-US" w:eastAsia="de-DE"/>
        </w:rPr>
        <w:t>og</w:t>
      </w:r>
      <w:r w:rsidR="007F56A2" w:rsidRPr="00BD22E0">
        <w:rPr>
          <w:rFonts w:cstheme="minorHAnsi"/>
          <w:lang w:val="en-US" w:eastAsia="de-DE"/>
        </w:rPr>
        <w:t xml:space="preserve"> informs </w:t>
      </w:r>
      <w:ins w:id="409" w:author="Microsoft Office User" w:date="2020-08-13T14:35:00Z">
        <w:r w:rsidR="001804C0">
          <w:rPr>
            <w:rFonts w:cstheme="minorHAnsi"/>
            <w:lang w:val="en-US" w:eastAsia="de-DE"/>
          </w:rPr>
          <w:t xml:space="preserve">its users </w:t>
        </w:r>
      </w:ins>
      <w:r w:rsidR="007F56A2" w:rsidRPr="00BD22E0">
        <w:rPr>
          <w:rFonts w:cstheme="minorHAnsi"/>
          <w:lang w:val="en-US" w:eastAsia="de-DE"/>
        </w:rPr>
        <w:t xml:space="preserve">that for each </w:t>
      </w:r>
      <w:r w:rsidR="00BD22E0">
        <w:rPr>
          <w:rFonts w:cstheme="minorHAnsi"/>
          <w:lang w:val="en-US" w:eastAsia="de-DE"/>
        </w:rPr>
        <w:t>such entry that it</w:t>
      </w:r>
      <w:ins w:id="410" w:author="Microsoft Office User" w:date="2020-08-13T14:35:00Z">
        <w:r w:rsidR="00EF488F">
          <w:rPr>
            <w:rFonts w:cstheme="minorHAnsi"/>
            <w:lang w:val="en-US" w:eastAsia="de-DE"/>
          </w:rPr>
          <w:t>:</w:t>
        </w:r>
      </w:ins>
      <w:r w:rsidR="00BD22E0">
        <w:rPr>
          <w:rFonts w:cstheme="minorHAnsi"/>
          <w:lang w:val="en-US" w:eastAsia="de-DE"/>
        </w:rPr>
        <w:t xml:space="preserve"> “has</w:t>
      </w:r>
      <w:r w:rsidR="007F56A2" w:rsidRPr="00BD22E0">
        <w:rPr>
          <w:rFonts w:cstheme="minorHAnsi"/>
          <w:lang w:val="en-US" w:eastAsia="de-DE"/>
        </w:rPr>
        <w:t xml:space="preserve"> been retired and is featured here only for bookkeeping purposes. Either the entry has been replaced with one or more </w:t>
      </w:r>
      <w:del w:id="411" w:author="Microsoft Office User" w:date="2020-08-13T14:35:00Z">
        <w:r w:rsidR="007F56A2" w:rsidRPr="00BD22E0" w:rsidDel="00EF488F">
          <w:rPr>
            <w:rFonts w:cstheme="minorHAnsi"/>
            <w:lang w:val="en-US" w:eastAsia="de-DE"/>
          </w:rPr>
          <w:delText xml:space="preserve">more </w:delText>
        </w:r>
      </w:del>
      <w:r w:rsidR="007F56A2" w:rsidRPr="00BD22E0">
        <w:rPr>
          <w:rFonts w:cstheme="minorHAnsi"/>
          <w:lang w:val="en-US" w:eastAsia="de-DE"/>
        </w:rPr>
        <w:t>accurate entries or it has been retired because it was based on a misunderstanding to begin with.”</w:t>
      </w:r>
    </w:p>
    <w:p w14:paraId="686AE0D3" w14:textId="77777777" w:rsidR="00607D7D" w:rsidRPr="00607D7D" w:rsidRDefault="00607D7D" w:rsidP="00607D7D">
      <w:pPr>
        <w:autoSpaceDE w:val="0"/>
        <w:autoSpaceDN w:val="0"/>
        <w:adjustRightInd w:val="0"/>
        <w:spacing w:after="0" w:line="240" w:lineRule="auto"/>
        <w:rPr>
          <w:rFonts w:ascii="Lucida Sans" w:eastAsia="Microsoft YaHei" w:hAnsi="Lucida Sans" w:cs="Lucida Sans"/>
          <w:sz w:val="20"/>
          <w:szCs w:val="20"/>
          <w:lang w:val="en-US"/>
        </w:rPr>
      </w:pPr>
    </w:p>
    <w:p w14:paraId="13BA141B" w14:textId="790377DD" w:rsidR="00756B19" w:rsidRDefault="00E4639E" w:rsidP="00756B19">
      <w:pPr>
        <w:rPr>
          <w:lang w:val="en-US" w:eastAsia="de-DE"/>
        </w:rPr>
      </w:pPr>
      <w:r>
        <w:rPr>
          <w:lang w:val="en-US" w:eastAsia="de-DE"/>
        </w:rPr>
        <w:lastRenderedPageBreak/>
        <w:t xml:space="preserve">While Glottolog </w:t>
      </w:r>
      <w:del w:id="412" w:author="Microsoft Office User" w:date="2020-08-13T14:35:00Z">
        <w:r w:rsidDel="00EF488F">
          <w:rPr>
            <w:lang w:val="en-US" w:eastAsia="de-DE"/>
          </w:rPr>
          <w:delText xml:space="preserve">thus </w:delText>
        </w:r>
      </w:del>
      <w:r>
        <w:rPr>
          <w:lang w:val="en-US" w:eastAsia="de-DE"/>
        </w:rPr>
        <w:t xml:space="preserve">provides a convenient and well-curated genealogical classification for controlling for inheritance, doing the same for contact-induced areality is </w:t>
      </w:r>
      <w:ins w:id="413" w:author="Microsoft Office User" w:date="2020-08-13T14:35:00Z">
        <w:r w:rsidR="00EF488F">
          <w:rPr>
            <w:lang w:val="en-US" w:eastAsia="de-DE"/>
          </w:rPr>
          <w:t xml:space="preserve">generally </w:t>
        </w:r>
      </w:ins>
      <w:r>
        <w:rPr>
          <w:lang w:val="en-US" w:eastAsia="de-DE"/>
        </w:rPr>
        <w:t xml:space="preserve">more difficult </w:t>
      </w:r>
      <w:del w:id="414" w:author="Microsoft Office User" w:date="2020-08-13T14:35:00Z">
        <w:r w:rsidDel="00EF488F">
          <w:rPr>
            <w:lang w:val="en-US" w:eastAsia="de-DE"/>
          </w:rPr>
          <w:delText xml:space="preserve">generally </w:delText>
        </w:r>
      </w:del>
      <w:r>
        <w:rPr>
          <w:lang w:val="en-US" w:eastAsia="de-DE"/>
        </w:rPr>
        <w:t xml:space="preserve">and also for </w:t>
      </w:r>
      <w:ins w:id="415" w:author="Microsoft Office User" w:date="2020-08-13T14:36:00Z">
        <w:r w:rsidR="00EF488F">
          <w:rPr>
            <w:lang w:val="en-US" w:eastAsia="de-DE"/>
          </w:rPr>
          <w:t xml:space="preserve">our </w:t>
        </w:r>
      </w:ins>
      <w:r>
        <w:rPr>
          <w:lang w:val="en-US" w:eastAsia="de-DE"/>
        </w:rPr>
        <w:t>present purposes specifically. S</w:t>
      </w:r>
      <w:r w:rsidR="00756B19">
        <w:rPr>
          <w:lang w:val="en-US" w:eastAsia="de-DE"/>
        </w:rPr>
        <w:t>tandard</w:t>
      </w:r>
      <w:ins w:id="416" w:author="Microsoft Office User" w:date="2020-08-13T14:36:00Z">
        <w:r w:rsidR="00EF488F">
          <w:rPr>
            <w:lang w:val="en-US" w:eastAsia="de-DE"/>
          </w:rPr>
          <w:t>ly accepted</w:t>
        </w:r>
      </w:ins>
      <w:r w:rsidR="00756B19">
        <w:rPr>
          <w:lang w:val="en-US" w:eastAsia="de-DE"/>
        </w:rPr>
        <w:t xml:space="preserve"> </w:t>
      </w:r>
      <w:del w:id="417" w:author="Microsoft Office User" w:date="2020-08-13T14:36:00Z">
        <w:r w:rsidR="00756B19" w:rsidDel="00EF488F">
          <w:rPr>
            <w:lang w:val="en-US" w:eastAsia="de-DE"/>
          </w:rPr>
          <w:delText>off-the-shelf</w:delText>
        </w:r>
      </w:del>
      <w:ins w:id="418" w:author="Microsoft Office User" w:date="2020-08-13T14:37:00Z">
        <w:r w:rsidR="00EF488F">
          <w:rPr>
            <w:lang w:val="en-US" w:eastAsia="de-DE"/>
          </w:rPr>
          <w:t>language area</w:t>
        </w:r>
      </w:ins>
      <w:r w:rsidR="00756B19">
        <w:rPr>
          <w:lang w:val="en-US" w:eastAsia="de-DE"/>
        </w:rPr>
        <w:t xml:space="preserve"> </w:t>
      </w:r>
      <w:del w:id="419" w:author="Reviewer" w:date="2020-08-13T19:33:00Z">
        <w:r w:rsidR="00756B19" w:rsidDel="000B2D5D">
          <w:rPr>
            <w:lang w:val="en-US" w:eastAsia="de-DE"/>
          </w:rPr>
          <w:delText>breakdowns</w:delText>
        </w:r>
      </w:del>
      <w:ins w:id="420" w:author="Reviewer" w:date="2020-08-13T19:33:00Z">
        <w:r w:rsidR="000B2D5D">
          <w:rPr>
            <w:lang w:val="en-US" w:eastAsia="de-DE"/>
          </w:rPr>
          <w:t>partitionings</w:t>
        </w:r>
      </w:ins>
      <w:ins w:id="421" w:author="Microsoft Office User" w:date="2020-08-13T14:36:00Z">
        <w:r w:rsidR="00EF488F">
          <w:rPr>
            <w:lang w:val="en-US" w:eastAsia="de-DE"/>
          </w:rPr>
          <w:t>,</w:t>
        </w:r>
      </w:ins>
      <w:r w:rsidR="00756B19">
        <w:rPr>
          <w:lang w:val="en-US" w:eastAsia="de-DE"/>
        </w:rPr>
        <w:t xml:space="preserve"> such as that by Dryer (1989)</w:t>
      </w:r>
      <w:ins w:id="422" w:author="Microsoft Office User" w:date="2020-08-13T14:36:00Z">
        <w:r w:rsidR="00EF488F">
          <w:rPr>
            <w:lang w:val="en-US" w:eastAsia="de-DE"/>
          </w:rPr>
          <w:t>,</w:t>
        </w:r>
      </w:ins>
      <w:r w:rsidR="00756B19">
        <w:rPr>
          <w:lang w:val="en-US" w:eastAsia="de-DE"/>
        </w:rPr>
        <w:t xml:space="preserve"> </w:t>
      </w:r>
      <w:del w:id="423" w:author="Microsoft Office User" w:date="2020-08-13T14:36:00Z">
        <w:r w:rsidR="00756B19" w:rsidDel="00EF488F">
          <w:rPr>
            <w:lang w:val="en-US" w:eastAsia="de-DE"/>
          </w:rPr>
          <w:delText>that is</w:delText>
        </w:r>
      </w:del>
      <w:ins w:id="424" w:author="Microsoft Office User" w:date="2020-08-13T14:36:00Z">
        <w:r w:rsidR="00EF488F">
          <w:rPr>
            <w:lang w:val="en-US" w:eastAsia="de-DE"/>
          </w:rPr>
          <w:t>are</w:t>
        </w:r>
      </w:ins>
      <w:r w:rsidR="00756B19">
        <w:rPr>
          <w:lang w:val="en-US" w:eastAsia="de-DE"/>
        </w:rPr>
        <w:t xml:space="preserve"> also implemented in WALS, or its recent modification by Hammarström and Donohue (2014</w:t>
      </w:r>
      <w:del w:id="425" w:author="Microsoft Office User" w:date="2020-08-13T14:36:00Z">
        <w:r w:rsidR="00756B19" w:rsidDel="00EF488F">
          <w:rPr>
            <w:lang w:val="en-US" w:eastAsia="de-DE"/>
          </w:rPr>
          <w:delText>)</w:delText>
        </w:r>
        <w:r w:rsidDel="00EF488F">
          <w:rPr>
            <w:lang w:val="en-US" w:eastAsia="de-DE"/>
          </w:rPr>
          <w:delText>,</w:delText>
        </w:r>
        <w:r w:rsidR="00756B19" w:rsidDel="00EF488F">
          <w:rPr>
            <w:lang w:val="en-US" w:eastAsia="de-DE"/>
          </w:rPr>
          <w:delText xml:space="preserve"> </w:delText>
        </w:r>
      </w:del>
      <w:ins w:id="426" w:author="Microsoft Office User" w:date="2020-08-13T14:36:00Z">
        <w:r w:rsidR="00EF488F">
          <w:rPr>
            <w:lang w:val="en-US" w:eastAsia="de-DE"/>
          </w:rPr>
          <w:t xml:space="preserve">). However, they </w:t>
        </w:r>
      </w:ins>
      <w:r w:rsidR="00756B19">
        <w:rPr>
          <w:lang w:val="en-US" w:eastAsia="de-DE"/>
        </w:rPr>
        <w:t xml:space="preserve">are not ideal for </w:t>
      </w:r>
      <w:ins w:id="427" w:author="Microsoft Office User" w:date="2020-08-13T14:36:00Z">
        <w:r w:rsidR="00EF488F">
          <w:rPr>
            <w:lang w:val="en-US" w:eastAsia="de-DE"/>
          </w:rPr>
          <w:t>o</w:t>
        </w:r>
      </w:ins>
      <w:ins w:id="428" w:author="Microsoft Office User" w:date="2020-08-13T14:37:00Z">
        <w:r w:rsidR="00EF488F">
          <w:rPr>
            <w:lang w:val="en-US" w:eastAsia="de-DE"/>
          </w:rPr>
          <w:t xml:space="preserve">ur </w:t>
        </w:r>
      </w:ins>
      <w:r w:rsidR="00756B19">
        <w:rPr>
          <w:lang w:val="en-US" w:eastAsia="de-DE"/>
        </w:rPr>
        <w:t>present purpose</w:t>
      </w:r>
      <w:del w:id="429" w:author="Microsoft Office User" w:date="2020-08-13T14:37:00Z">
        <w:r w:rsidR="00756B19" w:rsidDel="00EF488F">
          <w:rPr>
            <w:lang w:val="en-US" w:eastAsia="de-DE"/>
          </w:rPr>
          <w:delText>s</w:delText>
        </w:r>
      </w:del>
      <w:r w:rsidR="00756B19">
        <w:rPr>
          <w:lang w:val="en-US" w:eastAsia="de-DE"/>
        </w:rPr>
        <w:t xml:space="preserve"> as they </w:t>
      </w:r>
      <w:r w:rsidR="00BD70BC">
        <w:rPr>
          <w:lang w:val="en-US" w:eastAsia="de-DE"/>
        </w:rPr>
        <w:t xml:space="preserve">divide the world into macroareas that are large enough to contain several salient high-altitude zones and/or hotspots </w:t>
      </w:r>
      <w:r w:rsidR="00941910">
        <w:rPr>
          <w:lang w:val="en-US" w:eastAsia="de-DE"/>
        </w:rPr>
        <w:t>in</w:t>
      </w:r>
      <w:r w:rsidR="00BD70BC">
        <w:rPr>
          <w:lang w:val="en-US" w:eastAsia="de-DE"/>
        </w:rPr>
        <w:t xml:space="preserve"> the distribution of ejectives and/or uvulars. For instance, the Eurasian </w:t>
      </w:r>
      <w:r w:rsidR="00CD0C5F">
        <w:rPr>
          <w:lang w:val="en-US" w:eastAsia="de-DE"/>
        </w:rPr>
        <w:t>macroarea</w:t>
      </w:r>
      <w:ins w:id="430" w:author="Microsoft Office User" w:date="2020-08-13T14:37:00Z">
        <w:r w:rsidR="00EF488F">
          <w:rPr>
            <w:lang w:val="en-US" w:eastAsia="de-DE"/>
          </w:rPr>
          <w:t>,</w:t>
        </w:r>
      </w:ins>
      <w:r w:rsidR="00BD70BC">
        <w:rPr>
          <w:lang w:val="en-US" w:eastAsia="de-DE"/>
        </w:rPr>
        <w:t xml:space="preserve"> as defined in these </w:t>
      </w:r>
      <w:del w:id="431" w:author="Reviewer" w:date="2020-08-13T19:33:00Z">
        <w:r w:rsidR="00BD70BC" w:rsidDel="000B2D5D">
          <w:rPr>
            <w:lang w:val="en-US" w:eastAsia="de-DE"/>
          </w:rPr>
          <w:delText>breakdowns</w:delText>
        </w:r>
      </w:del>
      <w:ins w:id="432" w:author="Reviewer" w:date="2020-08-13T19:33:00Z">
        <w:r w:rsidR="000B2D5D">
          <w:rPr>
            <w:lang w:val="en-US" w:eastAsia="de-DE"/>
          </w:rPr>
          <w:t>partitionings</w:t>
        </w:r>
      </w:ins>
      <w:ins w:id="433" w:author="Microsoft Office User" w:date="2020-08-13T14:37:00Z">
        <w:r w:rsidR="00EF488F">
          <w:rPr>
            <w:lang w:val="en-US" w:eastAsia="de-DE"/>
          </w:rPr>
          <w:t>,</w:t>
        </w:r>
      </w:ins>
      <w:r w:rsidR="00BD70BC">
        <w:rPr>
          <w:lang w:val="en-US" w:eastAsia="de-DE"/>
        </w:rPr>
        <w:t xml:space="preserve"> would include the Alps, the Caucasus, the Hindu Kush</w:t>
      </w:r>
      <w:r w:rsidR="00941910">
        <w:rPr>
          <w:lang w:val="en-US" w:eastAsia="de-DE"/>
        </w:rPr>
        <w:t>,</w:t>
      </w:r>
      <w:r w:rsidR="00BD70BC">
        <w:rPr>
          <w:lang w:val="en-US" w:eastAsia="de-DE"/>
        </w:rPr>
        <w:t xml:space="preserve"> and the Himalayas. From a conceptual point of view, using this </w:t>
      </w:r>
      <w:ins w:id="434" w:author="Microsoft Office User" w:date="2020-08-13T14:37:00Z">
        <w:r w:rsidR="00EF488F">
          <w:rPr>
            <w:lang w:val="en-US" w:eastAsia="de-DE"/>
          </w:rPr>
          <w:t xml:space="preserve">geographic </w:t>
        </w:r>
      </w:ins>
      <w:del w:id="435" w:author="Reviewer" w:date="2020-08-13T19:33:00Z">
        <w:r w:rsidR="00BD70BC" w:rsidDel="000B2D5D">
          <w:rPr>
            <w:lang w:val="en-US" w:eastAsia="de-DE"/>
          </w:rPr>
          <w:delText xml:space="preserve">breakdown </w:delText>
        </w:r>
      </w:del>
      <w:ins w:id="436" w:author="Reviewer" w:date="2020-08-13T19:33:00Z">
        <w:r w:rsidR="000B2D5D">
          <w:rPr>
            <w:lang w:val="en-US" w:eastAsia="de-DE"/>
          </w:rPr>
          <w:t xml:space="preserve">partitioning </w:t>
        </w:r>
      </w:ins>
      <w:r>
        <w:rPr>
          <w:lang w:val="en-US" w:eastAsia="de-DE"/>
        </w:rPr>
        <w:t xml:space="preserve">for present purposes </w:t>
      </w:r>
      <w:r w:rsidR="00BD70BC">
        <w:rPr>
          <w:lang w:val="en-US" w:eastAsia="de-DE"/>
        </w:rPr>
        <w:t>would entail an unspoken expectation that these major mountain ranges</w:t>
      </w:r>
      <w:r w:rsidR="00756B19">
        <w:rPr>
          <w:lang w:val="en-US" w:eastAsia="de-DE"/>
        </w:rPr>
        <w:t xml:space="preserve"> </w:t>
      </w:r>
      <w:r w:rsidR="00BD70BC">
        <w:rPr>
          <w:lang w:val="en-US" w:eastAsia="de-DE"/>
        </w:rPr>
        <w:t>should behave alike, or can at least be treated analytically as behaving alike with regard to the distribution of uvulars and ejectives. However,</w:t>
      </w:r>
      <w:del w:id="437" w:author="Microsoft Office User" w:date="2020-08-13T14:38:00Z">
        <w:r w:rsidR="00BD70BC" w:rsidDel="00EF488F">
          <w:rPr>
            <w:lang w:val="en-US" w:eastAsia="de-DE"/>
          </w:rPr>
          <w:delText xml:space="preserve"> in fact, </w:delText>
        </w:r>
      </w:del>
      <w:ins w:id="438" w:author="Microsoft Office User" w:date="2020-08-13T14:38:00Z">
        <w:r w:rsidR="00EF488F">
          <w:rPr>
            <w:lang w:val="en-US" w:eastAsia="de-DE"/>
          </w:rPr>
          <w:t xml:space="preserve"> </w:t>
        </w:r>
      </w:ins>
      <w:r w:rsidR="00BD70BC">
        <w:rPr>
          <w:lang w:val="en-US" w:eastAsia="de-DE"/>
        </w:rPr>
        <w:t xml:space="preserve">there is </w:t>
      </w:r>
      <w:ins w:id="439" w:author="Microsoft Office User" w:date="2020-08-13T14:38:00Z">
        <w:r w:rsidR="00EF488F">
          <w:rPr>
            <w:lang w:val="en-US" w:eastAsia="de-DE"/>
          </w:rPr>
          <w:t xml:space="preserve">in fact </w:t>
        </w:r>
      </w:ins>
      <w:r w:rsidR="00BD70BC">
        <w:rPr>
          <w:lang w:val="en-US" w:eastAsia="de-DE"/>
        </w:rPr>
        <w:t>no robust reason to assume that</w:t>
      </w:r>
      <w:ins w:id="440" w:author="Microsoft Office User" w:date="2020-08-13T14:38:00Z">
        <w:r w:rsidR="00EF488F">
          <w:rPr>
            <w:lang w:val="en-US" w:eastAsia="de-DE"/>
          </w:rPr>
          <w:t xml:space="preserve"> </w:t>
        </w:r>
      </w:ins>
      <w:del w:id="441" w:author="Microsoft Office User" w:date="2020-08-13T14:38:00Z">
        <w:r w:rsidR="00BD70BC" w:rsidDel="00EF488F">
          <w:rPr>
            <w:lang w:val="en-US" w:eastAsia="de-DE"/>
          </w:rPr>
          <w:delText xml:space="preserve">, </w:delText>
        </w:r>
      </w:del>
      <w:r w:rsidR="00BD70BC">
        <w:rPr>
          <w:lang w:val="en-US" w:eastAsia="de-DE"/>
        </w:rPr>
        <w:t xml:space="preserve">simply because they are all </w:t>
      </w:r>
      <w:del w:id="442" w:author="Reviewer" w:date="2020-08-13T19:30:00Z">
        <w:r w:rsidR="00BD70BC" w:rsidDel="000B2D5D">
          <w:rPr>
            <w:lang w:val="en-US" w:eastAsia="de-DE"/>
          </w:rPr>
          <w:delText xml:space="preserve">ubicated </w:delText>
        </w:r>
      </w:del>
      <w:ins w:id="443" w:author="Reviewer" w:date="2020-08-13T19:30:00Z">
        <w:r w:rsidR="000B2D5D">
          <w:rPr>
            <w:lang w:val="en-US" w:eastAsia="de-DE"/>
          </w:rPr>
          <w:t xml:space="preserve">located </w:t>
        </w:r>
      </w:ins>
      <w:r w:rsidR="00BD70BC">
        <w:rPr>
          <w:lang w:val="en-US" w:eastAsia="de-DE"/>
        </w:rPr>
        <w:t xml:space="preserve">on the Eurasian landmass, this should be the case. We have therefore recognized </w:t>
      </w:r>
      <w:r>
        <w:rPr>
          <w:lang w:val="en-US" w:eastAsia="de-DE"/>
        </w:rPr>
        <w:t xml:space="preserve">the </w:t>
      </w:r>
      <w:r w:rsidR="00BD70BC">
        <w:rPr>
          <w:lang w:val="en-US" w:eastAsia="de-DE"/>
        </w:rPr>
        <w:t xml:space="preserve">need for a more fine-grained </w:t>
      </w:r>
      <w:del w:id="444" w:author="Reviewer" w:date="2020-08-13T19:34:00Z">
        <w:r w:rsidR="00BD70BC" w:rsidDel="000B2D5D">
          <w:rPr>
            <w:lang w:val="en-US" w:eastAsia="de-DE"/>
          </w:rPr>
          <w:delText xml:space="preserve">breakdown </w:delText>
        </w:r>
      </w:del>
      <w:ins w:id="445" w:author="Reviewer" w:date="2020-08-13T19:34:00Z">
        <w:r w:rsidR="000B2D5D">
          <w:rPr>
            <w:lang w:val="en-US" w:eastAsia="de-DE"/>
          </w:rPr>
          <w:t xml:space="preserve">partitioning </w:t>
        </w:r>
      </w:ins>
      <w:r w:rsidR="00BD70BC">
        <w:rPr>
          <w:lang w:val="en-US" w:eastAsia="de-DE"/>
        </w:rPr>
        <w:t xml:space="preserve">in which high-elevation mountain regions are distributed more evenly across macroareas. </w:t>
      </w:r>
      <w:ins w:id="446" w:author="Microsoft Office User" w:date="2020-08-13T14:39:00Z">
        <w:r w:rsidR="00EF488F">
          <w:rPr>
            <w:lang w:val="en-US" w:eastAsia="de-DE"/>
          </w:rPr>
          <w:t>Nevertheles</w:t>
        </w:r>
      </w:ins>
      <w:ins w:id="447" w:author="Reviewer" w:date="2020-08-13T19:33:00Z">
        <w:r w:rsidR="000B2D5D">
          <w:rPr>
            <w:lang w:val="en-US" w:eastAsia="de-DE"/>
          </w:rPr>
          <w:t>s</w:t>
        </w:r>
      </w:ins>
      <w:ins w:id="448" w:author="Microsoft Office User" w:date="2020-08-13T14:39:00Z">
        <w:r w:rsidR="00EF488F">
          <w:rPr>
            <w:lang w:val="en-US" w:eastAsia="de-DE"/>
          </w:rPr>
          <w:t xml:space="preserve">, </w:t>
        </w:r>
      </w:ins>
      <w:del w:id="449" w:author="Microsoft Office User" w:date="2020-08-13T14:39:00Z">
        <w:r w:rsidR="00756B19" w:rsidDel="00EF488F">
          <w:rPr>
            <w:lang w:val="en-US" w:eastAsia="de-DE"/>
          </w:rPr>
          <w:delText xml:space="preserve">In </w:delText>
        </w:r>
      </w:del>
      <w:ins w:id="450" w:author="Microsoft Office User" w:date="2020-08-13T14:39:00Z">
        <w:r w:rsidR="00EF488F">
          <w:rPr>
            <w:lang w:val="en-US" w:eastAsia="de-DE"/>
          </w:rPr>
          <w:t xml:space="preserve">in </w:t>
        </w:r>
      </w:ins>
      <w:r w:rsidR="00756B19">
        <w:rPr>
          <w:lang w:val="en-US" w:eastAsia="de-DE"/>
        </w:rPr>
        <w:t xml:space="preserve">order to </w:t>
      </w:r>
      <w:del w:id="451" w:author="Microsoft Office User" w:date="2020-08-13T14:39:00Z">
        <w:r w:rsidR="00756B19" w:rsidDel="00EF488F">
          <w:rPr>
            <w:lang w:val="en-US" w:eastAsia="de-DE"/>
          </w:rPr>
          <w:delText xml:space="preserve">nevertheless </w:delText>
        </w:r>
      </w:del>
      <w:r w:rsidR="00756B19">
        <w:rPr>
          <w:lang w:val="en-US" w:eastAsia="de-DE"/>
        </w:rPr>
        <w:t xml:space="preserve">retain a </w:t>
      </w:r>
      <w:r w:rsidR="00BD70BC">
        <w:rPr>
          <w:lang w:val="en-US" w:eastAsia="de-DE"/>
        </w:rPr>
        <w:t xml:space="preserve">link with the extant literature, we have built on a </w:t>
      </w:r>
      <w:commentRangeStart w:id="452"/>
      <w:commentRangeStart w:id="453"/>
      <w:del w:id="454" w:author="Reviewer" w:date="2020-08-13T19:34:00Z">
        <w:r w:rsidR="00BD70BC" w:rsidDel="000B2D5D">
          <w:rPr>
            <w:lang w:val="en-US" w:eastAsia="de-DE"/>
          </w:rPr>
          <w:delText xml:space="preserve">breakdown </w:delText>
        </w:r>
      </w:del>
      <w:commentRangeEnd w:id="452"/>
      <w:ins w:id="455" w:author="Reviewer" w:date="2020-08-13T19:34:00Z">
        <w:r w:rsidR="000B2D5D">
          <w:rPr>
            <w:lang w:val="en-US" w:eastAsia="de-DE"/>
          </w:rPr>
          <w:t xml:space="preserve">partitioning </w:t>
        </w:r>
      </w:ins>
      <w:r w:rsidR="00EF488F">
        <w:rPr>
          <w:rStyle w:val="Kommentarzeichen"/>
        </w:rPr>
        <w:commentReference w:id="452"/>
      </w:r>
      <w:commentRangeEnd w:id="453"/>
      <w:r w:rsidR="000B2D5D">
        <w:rPr>
          <w:rStyle w:val="Kommentarzeichen"/>
        </w:rPr>
        <w:commentReference w:id="453"/>
      </w:r>
      <w:r>
        <w:rPr>
          <w:lang w:val="en-US" w:eastAsia="de-DE"/>
        </w:rPr>
        <w:t>that is b</w:t>
      </w:r>
      <w:r w:rsidR="00BD70BC">
        <w:rPr>
          <w:lang w:val="en-US" w:eastAsia="de-DE"/>
        </w:rPr>
        <w:t>as</w:t>
      </w:r>
      <w:r>
        <w:rPr>
          <w:lang w:val="en-US" w:eastAsia="de-DE"/>
        </w:rPr>
        <w:t>ed</w:t>
      </w:r>
      <w:r w:rsidR="00BD70BC">
        <w:rPr>
          <w:lang w:val="en-US" w:eastAsia="de-DE"/>
        </w:rPr>
        <w:t xml:space="preserve"> o</w:t>
      </w:r>
      <w:r>
        <w:rPr>
          <w:lang w:val="en-US" w:eastAsia="de-DE"/>
        </w:rPr>
        <w:t xml:space="preserve">n </w:t>
      </w:r>
      <w:r w:rsidR="00BD70BC">
        <w:rPr>
          <w:lang w:val="en-US" w:eastAsia="de-DE"/>
        </w:rPr>
        <w:t>Nichols’s (1992: 25-26) maximal</w:t>
      </w:r>
      <w:del w:id="456" w:author="Microsoft Office User" w:date="2020-08-13T14:39:00Z">
        <w:r w:rsidR="00BD70BC" w:rsidDel="00EF488F">
          <w:rPr>
            <w:lang w:val="en-US" w:eastAsia="de-DE"/>
          </w:rPr>
          <w:delText>ly</w:delText>
        </w:r>
      </w:del>
      <w:r w:rsidR="00BD70BC">
        <w:rPr>
          <w:lang w:val="en-US" w:eastAsia="de-DE"/>
        </w:rPr>
        <w:t xml:space="preserve"> differentiat</w:t>
      </w:r>
      <w:r>
        <w:rPr>
          <w:lang w:val="en-US" w:eastAsia="de-DE"/>
        </w:rPr>
        <w:t>ion of the world into areas</w:t>
      </w:r>
      <w:ins w:id="457" w:author="Microsoft Office User" w:date="2020-08-13T14:39:00Z">
        <w:r w:rsidR="00EF488F">
          <w:rPr>
            <w:lang w:val="en-US" w:eastAsia="de-DE"/>
          </w:rPr>
          <w:t>.</w:t>
        </w:r>
      </w:ins>
      <w:r>
        <w:rPr>
          <w:lang w:val="en-US" w:eastAsia="de-DE"/>
        </w:rPr>
        <w:t xml:space="preserve"> </w:t>
      </w:r>
      <w:del w:id="458" w:author="Microsoft Office User" w:date="2020-08-13T14:39:00Z">
        <w:r w:rsidR="00BD70BC" w:rsidDel="00EF488F">
          <w:rPr>
            <w:lang w:val="en-US" w:eastAsia="de-DE"/>
          </w:rPr>
          <w:delText xml:space="preserve">that is </w:delText>
        </w:r>
      </w:del>
      <w:ins w:id="459" w:author="Microsoft Office User" w:date="2020-08-13T14:39:00Z">
        <w:r w:rsidR="00EF488F">
          <w:rPr>
            <w:lang w:val="en-US" w:eastAsia="de-DE"/>
          </w:rPr>
          <w:t xml:space="preserve">It has </w:t>
        </w:r>
      </w:ins>
      <w:r w:rsidR="00BD70BC">
        <w:rPr>
          <w:lang w:val="en-US" w:eastAsia="de-DE"/>
        </w:rPr>
        <w:t xml:space="preserve">also </w:t>
      </w:r>
      <w:del w:id="460" w:author="Microsoft Office User" w:date="2020-08-13T14:40:00Z">
        <w:r w:rsidR="00BD70BC" w:rsidDel="00EF488F">
          <w:rPr>
            <w:lang w:val="en-US" w:eastAsia="de-DE"/>
          </w:rPr>
          <w:delText xml:space="preserve">implemented </w:delText>
        </w:r>
      </w:del>
      <w:ins w:id="461" w:author="Microsoft Office User" w:date="2020-08-13T14:40:00Z">
        <w:r w:rsidR="00EF488F">
          <w:rPr>
            <w:lang w:val="en-US" w:eastAsia="de-DE"/>
          </w:rPr>
          <w:t>been used by</w:t>
        </w:r>
      </w:ins>
      <w:del w:id="462" w:author="Microsoft Office User" w:date="2020-08-13T14:40:00Z">
        <w:r w:rsidR="00BD70BC" w:rsidDel="00EF488F">
          <w:rPr>
            <w:lang w:val="en-US" w:eastAsia="de-DE"/>
          </w:rPr>
          <w:delText>in</w:delText>
        </w:r>
      </w:del>
      <w:r w:rsidR="00BD70BC">
        <w:rPr>
          <w:lang w:val="en-US" w:eastAsia="de-DE"/>
        </w:rPr>
        <w:t xml:space="preserve"> Urban (2012) for some analyses. Given that the PHOIBLE coverage is much denser than either Nichols’s (1992) and Urban’s (2012) </w:t>
      </w:r>
      <w:ins w:id="463" w:author="Microsoft Office User" w:date="2020-08-13T14:40:00Z">
        <w:r w:rsidR="00EF488F">
          <w:rPr>
            <w:lang w:val="en-US" w:eastAsia="de-DE"/>
          </w:rPr>
          <w:t xml:space="preserve">language </w:t>
        </w:r>
      </w:ins>
      <w:r w:rsidR="00BD70BC">
        <w:rPr>
          <w:lang w:val="en-US" w:eastAsia="de-DE"/>
        </w:rPr>
        <w:t>samples</w:t>
      </w:r>
      <w:r w:rsidR="00BB7300">
        <w:rPr>
          <w:lang w:val="en-US" w:eastAsia="de-DE"/>
        </w:rPr>
        <w:t xml:space="preserve">, </w:t>
      </w:r>
      <w:del w:id="464" w:author="Microsoft Office User" w:date="2020-08-13T14:40:00Z">
        <w:r w:rsidR="00BB7300" w:rsidDel="00EF488F">
          <w:rPr>
            <w:lang w:val="en-US" w:eastAsia="de-DE"/>
          </w:rPr>
          <w:delText xml:space="preserve">however, </w:delText>
        </w:r>
      </w:del>
      <w:r w:rsidR="00BB7300">
        <w:rPr>
          <w:lang w:val="en-US" w:eastAsia="de-DE"/>
        </w:rPr>
        <w:t xml:space="preserve">instructions and criteria to separate areas from one another </w:t>
      </w:r>
      <w:commentRangeStart w:id="465"/>
      <w:commentRangeStart w:id="466"/>
      <w:r w:rsidR="00BB7300">
        <w:rPr>
          <w:lang w:val="en-US" w:eastAsia="de-DE"/>
        </w:rPr>
        <w:t>geographically had to be amended</w:t>
      </w:r>
      <w:commentRangeEnd w:id="465"/>
      <w:r w:rsidR="00EF488F">
        <w:rPr>
          <w:rStyle w:val="Kommentarzeichen"/>
        </w:rPr>
        <w:commentReference w:id="465"/>
      </w:r>
      <w:commentRangeEnd w:id="466"/>
      <w:r w:rsidR="000B2D5D">
        <w:rPr>
          <w:rStyle w:val="Kommentarzeichen"/>
        </w:rPr>
        <w:commentReference w:id="466"/>
      </w:r>
      <w:r w:rsidR="00C84109">
        <w:rPr>
          <w:lang w:val="en-US" w:eastAsia="de-DE"/>
        </w:rPr>
        <w:t xml:space="preserve">. </w:t>
      </w:r>
      <w:del w:id="467" w:author="Microsoft Office User" w:date="2020-08-13T14:41:00Z">
        <w:r w:rsidR="00C84109" w:rsidDel="00EF488F">
          <w:rPr>
            <w:lang w:val="en-US" w:eastAsia="de-DE"/>
          </w:rPr>
          <w:delText>In a</w:delText>
        </w:r>
      </w:del>
      <w:ins w:id="468" w:author="Microsoft Office User" w:date="2020-08-13T14:41:00Z">
        <w:r w:rsidR="00EF488F">
          <w:rPr>
            <w:lang w:val="en-US" w:eastAsia="de-DE"/>
          </w:rPr>
          <w:t>A</w:t>
        </w:r>
      </w:ins>
      <w:r w:rsidR="00C84109">
        <w:rPr>
          <w:lang w:val="en-US" w:eastAsia="de-DE"/>
        </w:rPr>
        <w:t>ddition</w:t>
      </w:r>
      <w:ins w:id="469" w:author="Microsoft Office User" w:date="2020-08-13T14:41:00Z">
        <w:r w:rsidR="00EF488F">
          <w:rPr>
            <w:lang w:val="en-US" w:eastAsia="de-DE"/>
          </w:rPr>
          <w:t>ally</w:t>
        </w:r>
      </w:ins>
      <w:r w:rsidR="00C84109">
        <w:rPr>
          <w:lang w:val="en-US" w:eastAsia="de-DE"/>
        </w:rPr>
        <w:t xml:space="preserve">, we did not make </w:t>
      </w:r>
      <w:r w:rsidR="00941910">
        <w:rPr>
          <w:lang w:val="en-US" w:eastAsia="de-DE"/>
        </w:rPr>
        <w:t>Nichols’s (1992) distinction</w:t>
      </w:r>
      <w:r w:rsidR="00C84109">
        <w:rPr>
          <w:lang w:val="en-US" w:eastAsia="de-DE"/>
        </w:rPr>
        <w:t xml:space="preserve"> between Western North America and Eastern North America </w:t>
      </w:r>
      <w:del w:id="470" w:author="Microsoft Office User" w:date="2020-08-13T14:41:00Z">
        <w:r w:rsidR="00C84109" w:rsidDel="00EF488F">
          <w:rPr>
            <w:lang w:val="en-US" w:eastAsia="de-DE"/>
          </w:rPr>
          <w:delText>here</w:delText>
        </w:r>
        <w:r w:rsidR="004C6721" w:rsidDel="00EF488F">
          <w:rPr>
            <w:lang w:val="en-US" w:eastAsia="de-DE"/>
          </w:rPr>
          <w:delText xml:space="preserve"> </w:delText>
        </w:r>
      </w:del>
      <w:r w:rsidR="004C6721">
        <w:rPr>
          <w:lang w:val="en-US" w:eastAsia="de-DE"/>
        </w:rPr>
        <w:t xml:space="preserve">and </w:t>
      </w:r>
      <w:ins w:id="471" w:author="Microsoft Office User" w:date="2020-08-13T14:41:00Z">
        <w:r w:rsidR="00EF488F">
          <w:rPr>
            <w:lang w:val="en-US" w:eastAsia="de-DE"/>
          </w:rPr>
          <w:t xml:space="preserve">we </w:t>
        </w:r>
      </w:ins>
      <w:r w:rsidR="004C6721">
        <w:rPr>
          <w:lang w:val="en-US" w:eastAsia="de-DE"/>
        </w:rPr>
        <w:t>also do not adopt Nichols’s (199</w:t>
      </w:r>
      <w:r w:rsidR="00941910">
        <w:rPr>
          <w:lang w:val="en-US" w:eastAsia="de-DE"/>
        </w:rPr>
        <w:t>2</w:t>
      </w:r>
      <w:r w:rsidR="004C6721">
        <w:rPr>
          <w:lang w:val="en-US" w:eastAsia="de-DE"/>
        </w:rPr>
        <w:t xml:space="preserve">) Ancient Near East area </w:t>
      </w:r>
      <w:del w:id="472" w:author="Microsoft Office User" w:date="2020-08-13T14:41:00Z">
        <w:r w:rsidR="004C6721" w:rsidDel="00EF488F">
          <w:rPr>
            <w:lang w:val="en-US" w:eastAsia="de-DE"/>
          </w:rPr>
          <w:delText>for the obvious reason that</w:delText>
        </w:r>
      </w:del>
      <w:ins w:id="473" w:author="Microsoft Office User" w:date="2020-08-13T14:41:00Z">
        <w:r w:rsidR="00EF488F">
          <w:rPr>
            <w:lang w:val="en-US" w:eastAsia="de-DE"/>
          </w:rPr>
          <w:t>because</w:t>
        </w:r>
      </w:ins>
      <w:r w:rsidR="004C6721">
        <w:rPr>
          <w:lang w:val="en-US" w:eastAsia="de-DE"/>
        </w:rPr>
        <w:t xml:space="preserve"> no languages of the ancient Near East are included in PHOIBLE</w:t>
      </w:r>
      <w:r w:rsidR="00941910">
        <w:rPr>
          <w:lang w:val="en-US" w:eastAsia="de-DE"/>
        </w:rPr>
        <w:t>.</w:t>
      </w:r>
      <w:r w:rsidR="004C6721">
        <w:rPr>
          <w:lang w:val="en-US" w:eastAsia="de-DE"/>
        </w:rPr>
        <w:t xml:space="preserve"> Instead,</w:t>
      </w:r>
      <w:r w:rsidR="00C84109">
        <w:rPr>
          <w:lang w:val="en-US" w:eastAsia="de-DE"/>
        </w:rPr>
        <w:t xml:space="preserve"> </w:t>
      </w:r>
      <w:r w:rsidR="004C6721">
        <w:rPr>
          <w:lang w:val="en-US" w:eastAsia="de-DE"/>
        </w:rPr>
        <w:t>we</w:t>
      </w:r>
      <w:r w:rsidR="00C84109">
        <w:rPr>
          <w:lang w:val="en-US" w:eastAsia="de-DE"/>
        </w:rPr>
        <w:t xml:space="preserve"> introduced a new area called “Western Asia” into the </w:t>
      </w:r>
      <w:del w:id="474" w:author="Reviewer" w:date="2020-08-13T19:34:00Z">
        <w:r w:rsidR="00C84109" w:rsidDel="000B2D5D">
          <w:rPr>
            <w:lang w:val="en-US" w:eastAsia="de-DE"/>
          </w:rPr>
          <w:delText>breakdown</w:delText>
        </w:r>
      </w:del>
      <w:ins w:id="475" w:author="Reviewer" w:date="2020-08-13T19:34:00Z">
        <w:r w:rsidR="000B2D5D">
          <w:rPr>
            <w:lang w:val="en-US" w:eastAsia="de-DE"/>
          </w:rPr>
          <w:t>partitioning</w:t>
        </w:r>
      </w:ins>
      <w:r w:rsidR="00C84109">
        <w:rPr>
          <w:lang w:val="en-US" w:eastAsia="de-DE"/>
        </w:rPr>
        <w:t xml:space="preserve">, which is not included in </w:t>
      </w:r>
      <w:ins w:id="476" w:author="Microsoft Office User" w:date="2020-08-13T14:41:00Z">
        <w:r w:rsidR="00EF488F">
          <w:rPr>
            <w:lang w:val="en-US" w:eastAsia="de-DE"/>
          </w:rPr>
          <w:t xml:space="preserve">any </w:t>
        </w:r>
      </w:ins>
      <w:r w:rsidR="00C84109">
        <w:rPr>
          <w:lang w:val="en-US" w:eastAsia="de-DE"/>
        </w:rPr>
        <w:t xml:space="preserve">earlier analysis simply because </w:t>
      </w:r>
      <w:ins w:id="477" w:author="Microsoft Office User" w:date="2020-08-13T14:41:00Z">
        <w:r w:rsidR="00EF488F">
          <w:rPr>
            <w:lang w:val="en-US" w:eastAsia="de-DE"/>
          </w:rPr>
          <w:t xml:space="preserve">there </w:t>
        </w:r>
      </w:ins>
      <w:r w:rsidR="00C84109">
        <w:rPr>
          <w:lang w:val="en-US" w:eastAsia="de-DE"/>
        </w:rPr>
        <w:t xml:space="preserve">were few </w:t>
      </w:r>
      <w:ins w:id="478" w:author="Microsoft Office User" w:date="2020-08-13T14:42:00Z">
        <w:r w:rsidR="00EF488F">
          <w:rPr>
            <w:lang w:val="en-US" w:eastAsia="de-DE"/>
          </w:rPr>
          <w:t>(</w:t>
        </w:r>
      </w:ins>
      <w:r w:rsidR="00C84109">
        <w:rPr>
          <w:lang w:val="en-US" w:eastAsia="de-DE"/>
        </w:rPr>
        <w:t>or even no</w:t>
      </w:r>
      <w:del w:id="479" w:author="Microsoft Office User" w:date="2020-08-13T14:42:00Z">
        <w:r w:rsidR="00C84109" w:rsidDel="00EF488F">
          <w:rPr>
            <w:lang w:val="en-US" w:eastAsia="de-DE"/>
          </w:rPr>
          <w:delText>ne</w:delText>
        </w:r>
      </w:del>
      <w:ins w:id="480" w:author="Microsoft Office User" w:date="2020-08-13T14:42:00Z">
        <w:r w:rsidR="00EF488F">
          <w:rPr>
            <w:lang w:val="en-US" w:eastAsia="de-DE"/>
          </w:rPr>
          <w:t>)</w:t>
        </w:r>
      </w:ins>
      <w:r w:rsidR="00C84109">
        <w:rPr>
          <w:lang w:val="en-US" w:eastAsia="de-DE"/>
        </w:rPr>
        <w:t xml:space="preserve"> languages from this part of the world in the </w:t>
      </w:r>
      <w:r>
        <w:rPr>
          <w:lang w:val="en-US" w:eastAsia="de-DE"/>
        </w:rPr>
        <w:t>respective</w:t>
      </w:r>
      <w:r w:rsidR="00C84109">
        <w:rPr>
          <w:lang w:val="en-US" w:eastAsia="de-DE"/>
        </w:rPr>
        <w:t xml:space="preserve"> samples. Building on this work</w:t>
      </w:r>
      <w:ins w:id="481" w:author="Microsoft Office User" w:date="2020-08-13T14:42:00Z">
        <w:r w:rsidR="00EF488F">
          <w:rPr>
            <w:lang w:val="en-US" w:eastAsia="de-DE"/>
          </w:rPr>
          <w:t>,</w:t>
        </w:r>
      </w:ins>
      <w:r w:rsidR="00C84109">
        <w:rPr>
          <w:lang w:val="en-US" w:eastAsia="de-DE"/>
        </w:rPr>
        <w:t xml:space="preserve"> and modifying it to suit the purposes of </w:t>
      </w:r>
      <w:r>
        <w:rPr>
          <w:lang w:val="en-US" w:eastAsia="de-DE"/>
        </w:rPr>
        <w:t>the</w:t>
      </w:r>
      <w:r w:rsidR="00C84109">
        <w:rPr>
          <w:lang w:val="en-US" w:eastAsia="de-DE"/>
        </w:rPr>
        <w:t xml:space="preserve"> present research</w:t>
      </w:r>
      <w:r w:rsidR="00941910">
        <w:rPr>
          <w:lang w:val="en-US" w:eastAsia="de-DE"/>
        </w:rPr>
        <w:t>,</w:t>
      </w:r>
      <w:r w:rsidR="00C84109">
        <w:rPr>
          <w:lang w:val="en-US" w:eastAsia="de-DE"/>
        </w:rPr>
        <w:t xml:space="preserve"> we obtain a division of the world into eleven areas. Table 1 lists these</w:t>
      </w:r>
      <w:ins w:id="482" w:author="Microsoft Office User" w:date="2020-08-13T14:42:00Z">
        <w:r w:rsidR="00EF488F">
          <w:rPr>
            <w:lang w:val="en-US" w:eastAsia="de-DE"/>
          </w:rPr>
          <w:t xml:space="preserve"> areas</w:t>
        </w:r>
      </w:ins>
      <w:r w:rsidR="00C84109">
        <w:rPr>
          <w:lang w:val="en-US" w:eastAsia="de-DE"/>
        </w:rPr>
        <w:t>, together with their conventional bounds from neighboring areas</w:t>
      </w:r>
      <w:ins w:id="483" w:author="Microsoft Office User" w:date="2020-08-13T14:42:00Z">
        <w:r w:rsidR="00EF488F">
          <w:rPr>
            <w:lang w:val="en-US" w:eastAsia="de-DE"/>
          </w:rPr>
          <w:t>,</w:t>
        </w:r>
      </w:ins>
      <w:r w:rsidR="00C84109">
        <w:rPr>
          <w:lang w:val="en-US" w:eastAsia="de-DE"/>
        </w:rPr>
        <w:t xml:space="preserve"> where these require specification in the second column. The third column provides impressionistic and non-systematic information on some of the major mountain areas within these areas (where existent).</w:t>
      </w:r>
      <w:r w:rsidR="00017C01">
        <w:rPr>
          <w:lang w:val="en-US" w:eastAsia="de-DE"/>
        </w:rPr>
        <w:t xml:space="preserve"> </w:t>
      </w:r>
    </w:p>
    <w:p w14:paraId="05E4B6E6" w14:textId="34260C64" w:rsidR="00017C01" w:rsidRDefault="00017C01" w:rsidP="00756B19">
      <w:pPr>
        <w:rPr>
          <w:lang w:val="en-US" w:eastAsia="de-DE"/>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33"/>
        <w:gridCol w:w="2768"/>
        <w:gridCol w:w="3161"/>
      </w:tblGrid>
      <w:tr w:rsidR="00C84109" w14:paraId="74B16EE8" w14:textId="77777777" w:rsidTr="004C6721">
        <w:tc>
          <w:tcPr>
            <w:tcW w:w="3133" w:type="dxa"/>
            <w:tcBorders>
              <w:top w:val="single" w:sz="4" w:space="0" w:color="auto"/>
              <w:bottom w:val="single" w:sz="4" w:space="0" w:color="auto"/>
            </w:tcBorders>
          </w:tcPr>
          <w:p w14:paraId="5965BC88" w14:textId="77777777" w:rsidR="00C84109" w:rsidRDefault="00C84109" w:rsidP="00C84109">
            <w:pPr>
              <w:rPr>
                <w:rFonts w:eastAsia="Times New Roman" w:cstheme="minorHAnsi"/>
                <w:lang w:val="en-US" w:eastAsia="de-DE"/>
              </w:rPr>
            </w:pPr>
            <w:r>
              <w:rPr>
                <w:rFonts w:eastAsia="Times New Roman" w:cstheme="minorHAnsi"/>
                <w:lang w:val="en-US" w:eastAsia="de-DE"/>
              </w:rPr>
              <w:t>Area</w:t>
            </w:r>
          </w:p>
        </w:tc>
        <w:tc>
          <w:tcPr>
            <w:tcW w:w="2768" w:type="dxa"/>
            <w:tcBorders>
              <w:top w:val="single" w:sz="4" w:space="0" w:color="auto"/>
              <w:bottom w:val="single" w:sz="4" w:space="0" w:color="auto"/>
            </w:tcBorders>
          </w:tcPr>
          <w:p w14:paraId="635F7844" w14:textId="78D55089" w:rsidR="00C84109" w:rsidRDefault="00C84109" w:rsidP="00C84109">
            <w:pPr>
              <w:rPr>
                <w:rFonts w:eastAsia="Times New Roman" w:cstheme="minorHAnsi"/>
                <w:lang w:val="en-US" w:eastAsia="de-DE"/>
              </w:rPr>
            </w:pPr>
            <w:r>
              <w:rPr>
                <w:rFonts w:eastAsia="Times New Roman" w:cstheme="minorHAnsi"/>
                <w:lang w:val="en-US" w:eastAsia="de-DE"/>
              </w:rPr>
              <w:t>Comments</w:t>
            </w:r>
          </w:p>
        </w:tc>
        <w:tc>
          <w:tcPr>
            <w:tcW w:w="3161" w:type="dxa"/>
            <w:tcBorders>
              <w:top w:val="single" w:sz="4" w:space="0" w:color="auto"/>
              <w:bottom w:val="single" w:sz="4" w:space="0" w:color="auto"/>
            </w:tcBorders>
          </w:tcPr>
          <w:p w14:paraId="2EFE8141" w14:textId="1720E0DF" w:rsidR="00C84109" w:rsidRDefault="00C84109" w:rsidP="00C84109">
            <w:pPr>
              <w:rPr>
                <w:rFonts w:eastAsia="Times New Roman" w:cstheme="minorHAnsi"/>
                <w:lang w:val="en-US" w:eastAsia="de-DE"/>
              </w:rPr>
            </w:pPr>
            <w:r>
              <w:rPr>
                <w:rFonts w:eastAsia="Times New Roman" w:cstheme="minorHAnsi"/>
                <w:lang w:val="en-US" w:eastAsia="de-DE"/>
              </w:rPr>
              <w:t>Major mountain areas</w:t>
            </w:r>
          </w:p>
        </w:tc>
      </w:tr>
      <w:tr w:rsidR="00C84109" w14:paraId="382BF2DD" w14:textId="77777777" w:rsidTr="004C6721">
        <w:tc>
          <w:tcPr>
            <w:tcW w:w="3133" w:type="dxa"/>
            <w:tcBorders>
              <w:top w:val="single" w:sz="4" w:space="0" w:color="auto"/>
            </w:tcBorders>
          </w:tcPr>
          <w:p w14:paraId="55F8A162" w14:textId="77777777" w:rsidR="00C84109" w:rsidRDefault="00C84109" w:rsidP="00C84109">
            <w:pPr>
              <w:rPr>
                <w:rFonts w:eastAsia="Times New Roman" w:cstheme="minorHAnsi"/>
                <w:lang w:val="en-US" w:eastAsia="de-DE"/>
              </w:rPr>
            </w:pPr>
            <w:r>
              <w:rPr>
                <w:rFonts w:eastAsia="Times New Roman" w:cstheme="minorHAnsi"/>
                <w:lang w:val="en-US" w:eastAsia="de-DE"/>
              </w:rPr>
              <w:t>Europe</w:t>
            </w:r>
          </w:p>
        </w:tc>
        <w:tc>
          <w:tcPr>
            <w:tcW w:w="2768" w:type="dxa"/>
            <w:tcBorders>
              <w:top w:val="single" w:sz="4" w:space="0" w:color="auto"/>
            </w:tcBorders>
          </w:tcPr>
          <w:p w14:paraId="6B9FD117" w14:textId="3D4124D8" w:rsidR="00C84109" w:rsidRDefault="00C84109" w:rsidP="00C84109">
            <w:pPr>
              <w:rPr>
                <w:rFonts w:eastAsia="Times New Roman" w:cstheme="minorHAnsi"/>
                <w:lang w:val="en-US" w:eastAsia="de-DE"/>
              </w:rPr>
            </w:pPr>
            <w:r>
              <w:rPr>
                <w:rFonts w:eastAsia="Times New Roman" w:cstheme="minorHAnsi"/>
                <w:lang w:val="en-US" w:eastAsia="de-DE"/>
              </w:rPr>
              <w:t xml:space="preserve">Includes the Caucasus and delimited </w:t>
            </w:r>
            <w:r w:rsidR="00017C01">
              <w:rPr>
                <w:rFonts w:eastAsia="Times New Roman" w:cstheme="minorHAnsi"/>
                <w:lang w:val="en-US" w:eastAsia="de-DE"/>
              </w:rPr>
              <w:t xml:space="preserve">from Northern Eurasia </w:t>
            </w:r>
            <w:r>
              <w:rPr>
                <w:rFonts w:eastAsia="Times New Roman" w:cstheme="minorHAnsi"/>
                <w:lang w:val="en-US" w:eastAsia="de-DE"/>
              </w:rPr>
              <w:t>by its southern ranges</w:t>
            </w:r>
            <w:r w:rsidR="00017C01">
              <w:rPr>
                <w:rFonts w:eastAsia="Times New Roman" w:cstheme="minorHAnsi"/>
                <w:lang w:val="en-US" w:eastAsia="de-DE"/>
              </w:rPr>
              <w:t xml:space="preserve"> and further north by the Ural mountains</w:t>
            </w:r>
            <w:r w:rsidR="00953A00">
              <w:rPr>
                <w:rFonts w:eastAsia="Times New Roman" w:cstheme="minorHAnsi"/>
                <w:lang w:val="en-US" w:eastAsia="de-DE"/>
              </w:rPr>
              <w:t>. Also inc</w:t>
            </w:r>
            <w:r w:rsidR="00941910">
              <w:rPr>
                <w:rFonts w:eastAsia="Times New Roman" w:cstheme="minorHAnsi"/>
                <w:lang w:val="en-US" w:eastAsia="de-DE"/>
              </w:rPr>
              <w:t>l</w:t>
            </w:r>
            <w:r w:rsidR="00953A00">
              <w:rPr>
                <w:rFonts w:eastAsia="Times New Roman" w:cstheme="minorHAnsi"/>
                <w:lang w:val="en-US" w:eastAsia="de-DE"/>
              </w:rPr>
              <w:t>udes Malta.</w:t>
            </w:r>
          </w:p>
        </w:tc>
        <w:tc>
          <w:tcPr>
            <w:tcW w:w="3161" w:type="dxa"/>
            <w:tcBorders>
              <w:top w:val="single" w:sz="4" w:space="0" w:color="auto"/>
            </w:tcBorders>
          </w:tcPr>
          <w:p w14:paraId="3E54040B" w14:textId="6095BDD0" w:rsidR="00C84109" w:rsidRDefault="00C84109" w:rsidP="00C84109">
            <w:pPr>
              <w:rPr>
                <w:rFonts w:eastAsia="Times New Roman" w:cstheme="minorHAnsi"/>
                <w:lang w:val="en-US" w:eastAsia="de-DE"/>
              </w:rPr>
            </w:pPr>
            <w:r>
              <w:rPr>
                <w:rFonts w:eastAsia="Times New Roman" w:cstheme="minorHAnsi"/>
                <w:lang w:val="en-US" w:eastAsia="de-DE"/>
              </w:rPr>
              <w:t>Alps, Caucasus</w:t>
            </w:r>
          </w:p>
        </w:tc>
      </w:tr>
      <w:tr w:rsidR="00C84109" w14:paraId="1C0A1C25" w14:textId="77777777" w:rsidTr="004C6721">
        <w:tc>
          <w:tcPr>
            <w:tcW w:w="3133" w:type="dxa"/>
          </w:tcPr>
          <w:p w14:paraId="0910CC19" w14:textId="77777777" w:rsidR="00C84109" w:rsidRDefault="00C84109" w:rsidP="00C84109">
            <w:pPr>
              <w:rPr>
                <w:rFonts w:eastAsia="Times New Roman" w:cstheme="minorHAnsi"/>
                <w:lang w:val="en-US" w:eastAsia="de-DE"/>
              </w:rPr>
            </w:pPr>
            <w:r>
              <w:rPr>
                <w:rFonts w:eastAsia="Times New Roman" w:cstheme="minorHAnsi"/>
                <w:lang w:val="en-US" w:eastAsia="de-DE"/>
              </w:rPr>
              <w:t>Northern Eurasia</w:t>
            </w:r>
          </w:p>
        </w:tc>
        <w:tc>
          <w:tcPr>
            <w:tcW w:w="2768" w:type="dxa"/>
          </w:tcPr>
          <w:p w14:paraId="12A2A4F6" w14:textId="6FC58896" w:rsidR="00C84109" w:rsidRDefault="00941910" w:rsidP="00C84109">
            <w:pPr>
              <w:rPr>
                <w:rFonts w:eastAsia="Times New Roman" w:cstheme="minorHAnsi"/>
                <w:lang w:val="en-US" w:eastAsia="de-DE"/>
              </w:rPr>
            </w:pPr>
            <w:r>
              <w:rPr>
                <w:rFonts w:eastAsia="Times New Roman" w:cstheme="minorHAnsi"/>
                <w:lang w:val="en-US" w:eastAsia="de-DE"/>
              </w:rPr>
              <w:t>Includes t</w:t>
            </w:r>
            <w:r w:rsidR="00017C01">
              <w:rPr>
                <w:rFonts w:eastAsia="Times New Roman" w:cstheme="minorHAnsi"/>
                <w:lang w:val="en-US" w:eastAsia="de-DE"/>
              </w:rPr>
              <w:t>he</w:t>
            </w:r>
            <w:r w:rsidR="00C84109">
              <w:rPr>
                <w:rFonts w:eastAsia="Times New Roman" w:cstheme="minorHAnsi"/>
                <w:lang w:val="en-US" w:eastAsia="de-DE"/>
              </w:rPr>
              <w:t xml:space="preserve"> Hindu</w:t>
            </w:r>
            <w:r>
              <w:rPr>
                <w:rFonts w:eastAsia="Times New Roman" w:cstheme="minorHAnsi"/>
                <w:lang w:val="en-US" w:eastAsia="de-DE"/>
              </w:rPr>
              <w:t xml:space="preserve"> K</w:t>
            </w:r>
            <w:r w:rsidR="00C84109">
              <w:rPr>
                <w:rFonts w:eastAsia="Times New Roman" w:cstheme="minorHAnsi"/>
                <w:lang w:val="en-US" w:eastAsia="de-DE"/>
              </w:rPr>
              <w:t xml:space="preserve">ush and the Himalayas; specifically, </w:t>
            </w:r>
            <w:r w:rsidR="00017C01">
              <w:rPr>
                <w:rFonts w:eastAsia="Times New Roman" w:cstheme="minorHAnsi"/>
                <w:lang w:val="en-US" w:eastAsia="de-DE"/>
              </w:rPr>
              <w:t xml:space="preserve">the </w:t>
            </w:r>
            <w:r w:rsidR="00C84109">
              <w:rPr>
                <w:rFonts w:eastAsia="Times New Roman" w:cstheme="minorHAnsi"/>
                <w:lang w:val="en-US" w:eastAsia="de-DE"/>
              </w:rPr>
              <w:t>Pakistani provinces of Gilgit</w:t>
            </w:r>
            <w:r>
              <w:rPr>
                <w:rFonts w:eastAsia="Times New Roman" w:cstheme="minorHAnsi"/>
                <w:lang w:val="en-US" w:eastAsia="de-DE"/>
              </w:rPr>
              <w:t xml:space="preserve"> and the</w:t>
            </w:r>
            <w:r w:rsidR="00C84109">
              <w:rPr>
                <w:rFonts w:eastAsia="Times New Roman" w:cstheme="minorHAnsi"/>
                <w:lang w:val="en-US" w:eastAsia="de-DE"/>
              </w:rPr>
              <w:t xml:space="preserve"> Indian provin</w:t>
            </w:r>
            <w:r>
              <w:rPr>
                <w:rFonts w:eastAsia="Times New Roman" w:cstheme="minorHAnsi"/>
                <w:lang w:val="en-US" w:eastAsia="de-DE"/>
              </w:rPr>
              <w:t>c</w:t>
            </w:r>
            <w:r w:rsidR="00C84109">
              <w:rPr>
                <w:rFonts w:eastAsia="Times New Roman" w:cstheme="minorHAnsi"/>
                <w:lang w:val="en-US" w:eastAsia="de-DE"/>
              </w:rPr>
              <w:t xml:space="preserve">es of Jammu and Kashmir, Himachal Pradesh, Uttarakhand, Sikkim, Arunachal Pradesh as well </w:t>
            </w:r>
            <w:r>
              <w:rPr>
                <w:rFonts w:eastAsia="Times New Roman" w:cstheme="minorHAnsi"/>
                <w:lang w:val="en-US" w:eastAsia="de-DE"/>
              </w:rPr>
              <w:t>Nepal</w:t>
            </w:r>
            <w:r w:rsidR="00C84109">
              <w:rPr>
                <w:rFonts w:eastAsia="Times New Roman" w:cstheme="minorHAnsi"/>
                <w:lang w:val="en-US" w:eastAsia="de-DE"/>
              </w:rPr>
              <w:t xml:space="preserve"> </w:t>
            </w:r>
            <w:r>
              <w:rPr>
                <w:rFonts w:eastAsia="Times New Roman" w:cstheme="minorHAnsi"/>
                <w:lang w:val="en-US" w:eastAsia="de-DE"/>
              </w:rPr>
              <w:t xml:space="preserve">and </w:t>
            </w:r>
            <w:r w:rsidR="00C84109">
              <w:rPr>
                <w:rFonts w:eastAsia="Times New Roman" w:cstheme="minorHAnsi"/>
                <w:lang w:val="en-US" w:eastAsia="de-DE"/>
              </w:rPr>
              <w:t>Bhutan</w:t>
            </w:r>
            <w:r>
              <w:rPr>
                <w:rFonts w:eastAsia="Times New Roman" w:cstheme="minorHAnsi"/>
                <w:lang w:val="en-US" w:eastAsia="de-DE"/>
              </w:rPr>
              <w:t xml:space="preserve"> as a </w:t>
            </w:r>
            <w:r>
              <w:rPr>
                <w:rFonts w:eastAsia="Times New Roman" w:cstheme="minorHAnsi"/>
                <w:lang w:val="en-US" w:eastAsia="de-DE"/>
              </w:rPr>
              <w:lastRenderedPageBreak/>
              <w:t>whole</w:t>
            </w:r>
            <w:r w:rsidR="00017C01">
              <w:rPr>
                <w:rFonts w:eastAsia="Times New Roman" w:cstheme="minorHAnsi"/>
                <w:lang w:val="en-US" w:eastAsia="de-DE"/>
              </w:rPr>
              <w:t>. Beyond, South &amp; Southeast Asia begins. In the Southeast, Northern Eurasia is d</w:t>
            </w:r>
            <w:r w:rsidR="00C84109">
              <w:rPr>
                <w:rFonts w:eastAsia="Times New Roman" w:cstheme="minorHAnsi"/>
                <w:lang w:val="en-US" w:eastAsia="de-DE"/>
              </w:rPr>
              <w:t xml:space="preserve">elimited from South </w:t>
            </w:r>
            <w:r w:rsidR="00017C01">
              <w:rPr>
                <w:rFonts w:eastAsia="Times New Roman" w:cstheme="minorHAnsi"/>
                <w:lang w:val="en-US" w:eastAsia="de-DE"/>
              </w:rPr>
              <w:t xml:space="preserve">&amp; </w:t>
            </w:r>
            <w:r w:rsidR="006077E5">
              <w:rPr>
                <w:rFonts w:eastAsia="Times New Roman" w:cstheme="minorHAnsi"/>
                <w:lang w:val="en-US" w:eastAsia="de-DE"/>
              </w:rPr>
              <w:t xml:space="preserve">Southeast Asia </w:t>
            </w:r>
            <w:r w:rsidR="00017C01">
              <w:rPr>
                <w:rFonts w:eastAsia="Times New Roman" w:cstheme="minorHAnsi"/>
                <w:lang w:val="en-US" w:eastAsia="de-DE"/>
              </w:rPr>
              <w:t xml:space="preserve">by the </w:t>
            </w:r>
            <w:r w:rsidR="006077E5">
              <w:rPr>
                <w:rFonts w:eastAsia="Times New Roman" w:cstheme="minorHAnsi"/>
                <w:lang w:val="en-US" w:eastAsia="de-DE"/>
              </w:rPr>
              <w:t xml:space="preserve">national </w:t>
            </w:r>
            <w:r w:rsidR="00C84109">
              <w:rPr>
                <w:rFonts w:eastAsia="Times New Roman" w:cstheme="minorHAnsi"/>
                <w:lang w:val="en-US" w:eastAsia="de-DE"/>
              </w:rPr>
              <w:t>boundary of China</w:t>
            </w:r>
            <w:r w:rsidR="00E53CC2">
              <w:rPr>
                <w:rFonts w:eastAsia="Times New Roman" w:cstheme="minorHAnsi"/>
                <w:lang w:val="en-US" w:eastAsia="de-DE"/>
              </w:rPr>
              <w:t xml:space="preserve">. </w:t>
            </w:r>
            <w:r w:rsidR="006077E5">
              <w:rPr>
                <w:rFonts w:eastAsia="Times New Roman" w:cstheme="minorHAnsi"/>
                <w:lang w:val="en-US" w:eastAsia="de-DE"/>
              </w:rPr>
              <w:t>Also i</w:t>
            </w:r>
            <w:r w:rsidR="00E53CC2">
              <w:rPr>
                <w:rFonts w:eastAsia="Times New Roman" w:cstheme="minorHAnsi"/>
                <w:lang w:val="en-US" w:eastAsia="de-DE"/>
              </w:rPr>
              <w:t>ncludes Japan</w:t>
            </w:r>
            <w:r>
              <w:rPr>
                <w:rFonts w:eastAsia="Times New Roman" w:cstheme="minorHAnsi"/>
                <w:lang w:val="en-US" w:eastAsia="de-DE"/>
              </w:rPr>
              <w:t>.</w:t>
            </w:r>
          </w:p>
          <w:p w14:paraId="4D290A32" w14:textId="049F2F56" w:rsidR="00C84109" w:rsidRDefault="00C84109" w:rsidP="00C84109">
            <w:pPr>
              <w:rPr>
                <w:rFonts w:eastAsia="Times New Roman" w:cstheme="minorHAnsi"/>
                <w:lang w:val="en-US" w:eastAsia="de-DE"/>
              </w:rPr>
            </w:pPr>
          </w:p>
        </w:tc>
        <w:tc>
          <w:tcPr>
            <w:tcW w:w="3161" w:type="dxa"/>
          </w:tcPr>
          <w:p w14:paraId="64729D51" w14:textId="6D255B36" w:rsidR="00C84109" w:rsidRDefault="00C84109" w:rsidP="00C84109">
            <w:pPr>
              <w:rPr>
                <w:rFonts w:eastAsia="Times New Roman" w:cstheme="minorHAnsi"/>
                <w:lang w:val="en-US" w:eastAsia="de-DE"/>
              </w:rPr>
            </w:pPr>
            <w:r>
              <w:rPr>
                <w:rFonts w:eastAsia="Times New Roman" w:cstheme="minorHAnsi"/>
                <w:lang w:val="en-US" w:eastAsia="de-DE"/>
              </w:rPr>
              <w:lastRenderedPageBreak/>
              <w:t>Urals, Hindu Kush, Himalayas</w:t>
            </w:r>
          </w:p>
        </w:tc>
      </w:tr>
      <w:tr w:rsidR="00C84109" w14:paraId="545BF623" w14:textId="77777777" w:rsidTr="004C6721">
        <w:tc>
          <w:tcPr>
            <w:tcW w:w="3133" w:type="dxa"/>
          </w:tcPr>
          <w:p w14:paraId="4AE68A9D" w14:textId="77777777" w:rsidR="00C84109" w:rsidRDefault="00C84109" w:rsidP="00C84109">
            <w:pPr>
              <w:rPr>
                <w:rFonts w:eastAsia="Times New Roman" w:cstheme="minorHAnsi"/>
                <w:lang w:val="en-US" w:eastAsia="de-DE"/>
              </w:rPr>
            </w:pPr>
            <w:r>
              <w:rPr>
                <w:rFonts w:eastAsia="Times New Roman" w:cstheme="minorHAnsi"/>
                <w:lang w:val="en-US" w:eastAsia="de-DE"/>
              </w:rPr>
              <w:t>South &amp; Southeast Asia</w:t>
            </w:r>
          </w:p>
        </w:tc>
        <w:tc>
          <w:tcPr>
            <w:tcW w:w="2768" w:type="dxa"/>
          </w:tcPr>
          <w:p w14:paraId="506BEF65" w14:textId="7CC4522C" w:rsidR="00C84109" w:rsidRDefault="00017C01" w:rsidP="00C84109">
            <w:pPr>
              <w:rPr>
                <w:rFonts w:eastAsia="Times New Roman" w:cstheme="minorHAnsi"/>
                <w:lang w:val="en-US" w:eastAsia="de-DE"/>
              </w:rPr>
            </w:pPr>
            <w:del w:id="484" w:author="Microsoft Office User" w:date="2020-08-13T14:42:00Z">
              <w:r w:rsidDel="00EF488F">
                <w:rPr>
                  <w:rFonts w:eastAsia="Times New Roman" w:cstheme="minorHAnsi"/>
                  <w:lang w:val="en-US" w:eastAsia="de-DE"/>
                </w:rPr>
                <w:delText xml:space="preserve">see </w:delText>
              </w:r>
            </w:del>
            <w:ins w:id="485" w:author="Microsoft Office User" w:date="2020-08-13T14:42:00Z">
              <w:r w:rsidR="00EF488F">
                <w:rPr>
                  <w:rFonts w:eastAsia="Times New Roman" w:cstheme="minorHAnsi"/>
                  <w:lang w:val="en-US" w:eastAsia="de-DE"/>
                </w:rPr>
                <w:t xml:space="preserve">See </w:t>
              </w:r>
            </w:ins>
            <w:r>
              <w:rPr>
                <w:rFonts w:eastAsia="Times New Roman" w:cstheme="minorHAnsi"/>
                <w:lang w:val="en-US" w:eastAsia="de-DE"/>
              </w:rPr>
              <w:t>above</w:t>
            </w:r>
            <w:r w:rsidR="00E53CC2">
              <w:rPr>
                <w:rFonts w:eastAsia="Times New Roman" w:cstheme="minorHAnsi"/>
                <w:lang w:val="en-US" w:eastAsia="de-DE"/>
              </w:rPr>
              <w:t>, includes islands to the east of New Guinea</w:t>
            </w:r>
          </w:p>
        </w:tc>
        <w:tc>
          <w:tcPr>
            <w:tcW w:w="3161" w:type="dxa"/>
          </w:tcPr>
          <w:p w14:paraId="09607457" w14:textId="2733E84C" w:rsidR="00C84109" w:rsidRDefault="00C84109" w:rsidP="00C84109">
            <w:pPr>
              <w:rPr>
                <w:rFonts w:eastAsia="Times New Roman" w:cstheme="minorHAnsi"/>
                <w:lang w:val="en-US" w:eastAsia="de-DE"/>
              </w:rPr>
            </w:pPr>
            <w:del w:id="486" w:author="Reviewer" w:date="2020-08-13T19:36:00Z">
              <w:r w:rsidDel="000B2D5D">
                <w:rPr>
                  <w:rFonts w:eastAsia="Times New Roman" w:cstheme="minorHAnsi"/>
                  <w:lang w:val="en-US" w:eastAsia="de-DE"/>
                </w:rPr>
                <w:delText>“Zomia”</w:delText>
              </w:r>
              <w:r w:rsidR="007F56A2" w:rsidDel="000B2D5D">
                <w:rPr>
                  <w:rFonts w:eastAsia="Times New Roman" w:cstheme="minorHAnsi"/>
                  <w:lang w:val="en-US" w:eastAsia="de-DE"/>
                </w:rPr>
                <w:delText xml:space="preserve"> (Scott 2009)</w:delText>
              </w:r>
            </w:del>
            <w:ins w:id="487" w:author="Reviewer" w:date="2020-08-13T19:36:00Z">
              <w:r w:rsidR="000B2D5D">
                <w:rPr>
                  <w:rFonts w:eastAsia="Times New Roman" w:cstheme="minorHAnsi"/>
                  <w:lang w:val="en-US" w:eastAsia="de-DE"/>
                </w:rPr>
                <w:t>Southeast Asian Massif</w:t>
              </w:r>
            </w:ins>
          </w:p>
        </w:tc>
      </w:tr>
      <w:tr w:rsidR="00C84109" w14:paraId="62E411FC" w14:textId="77777777" w:rsidTr="004C6721">
        <w:tc>
          <w:tcPr>
            <w:tcW w:w="3133" w:type="dxa"/>
          </w:tcPr>
          <w:p w14:paraId="66FE6FF5" w14:textId="77777777" w:rsidR="00C84109" w:rsidRDefault="00C84109" w:rsidP="00C84109">
            <w:pPr>
              <w:rPr>
                <w:rFonts w:eastAsia="Times New Roman" w:cstheme="minorHAnsi"/>
                <w:lang w:val="en-US" w:eastAsia="de-DE"/>
              </w:rPr>
            </w:pPr>
            <w:r>
              <w:rPr>
                <w:rFonts w:eastAsia="Times New Roman" w:cstheme="minorHAnsi"/>
                <w:lang w:val="en-US" w:eastAsia="de-DE"/>
              </w:rPr>
              <w:t>Africa</w:t>
            </w:r>
          </w:p>
        </w:tc>
        <w:tc>
          <w:tcPr>
            <w:tcW w:w="2768" w:type="dxa"/>
          </w:tcPr>
          <w:p w14:paraId="40166F64" w14:textId="14488DA0" w:rsidR="00C84109" w:rsidRDefault="00E53CC2" w:rsidP="00C84109">
            <w:pPr>
              <w:rPr>
                <w:rFonts w:eastAsia="Times New Roman" w:cstheme="minorHAnsi"/>
                <w:lang w:val="en-US" w:eastAsia="de-DE"/>
              </w:rPr>
            </w:pPr>
            <w:r>
              <w:rPr>
                <w:rFonts w:eastAsia="Times New Roman" w:cstheme="minorHAnsi"/>
                <w:lang w:val="en-US" w:eastAsia="de-DE"/>
              </w:rPr>
              <w:t>Delimited by the Isthmus of Suez</w:t>
            </w:r>
            <w:r w:rsidR="006077E5">
              <w:rPr>
                <w:rFonts w:eastAsia="Times New Roman" w:cstheme="minorHAnsi"/>
                <w:lang w:val="en-US" w:eastAsia="de-DE"/>
              </w:rPr>
              <w:t xml:space="preserve"> and including Cape Verde, Madagascar, and the Mascarene Islands.</w:t>
            </w:r>
          </w:p>
        </w:tc>
        <w:tc>
          <w:tcPr>
            <w:tcW w:w="3161" w:type="dxa"/>
          </w:tcPr>
          <w:p w14:paraId="4A1A02A3" w14:textId="57CBCA22" w:rsidR="00C84109" w:rsidRDefault="00C84109" w:rsidP="00C84109">
            <w:pPr>
              <w:rPr>
                <w:rFonts w:eastAsia="Times New Roman" w:cstheme="minorHAnsi"/>
                <w:lang w:val="en-US" w:eastAsia="de-DE"/>
              </w:rPr>
            </w:pPr>
            <w:r>
              <w:rPr>
                <w:rFonts w:eastAsia="Times New Roman" w:cstheme="minorHAnsi"/>
                <w:lang w:val="en-US" w:eastAsia="de-DE"/>
              </w:rPr>
              <w:t>Ethiopian Highlands</w:t>
            </w:r>
          </w:p>
        </w:tc>
      </w:tr>
      <w:tr w:rsidR="00C84109" w14:paraId="555CFEB3" w14:textId="77777777" w:rsidTr="004C6721">
        <w:tc>
          <w:tcPr>
            <w:tcW w:w="3133" w:type="dxa"/>
          </w:tcPr>
          <w:p w14:paraId="6292EA87" w14:textId="77777777" w:rsidR="00C84109" w:rsidRDefault="00C84109" w:rsidP="00C84109">
            <w:pPr>
              <w:rPr>
                <w:rFonts w:eastAsia="Times New Roman" w:cstheme="minorHAnsi"/>
                <w:lang w:val="en-US" w:eastAsia="de-DE"/>
              </w:rPr>
            </w:pPr>
            <w:r>
              <w:rPr>
                <w:rFonts w:eastAsia="Times New Roman" w:cstheme="minorHAnsi"/>
                <w:lang w:val="en-US" w:eastAsia="de-DE"/>
              </w:rPr>
              <w:t>North America</w:t>
            </w:r>
          </w:p>
        </w:tc>
        <w:tc>
          <w:tcPr>
            <w:tcW w:w="2768" w:type="dxa"/>
          </w:tcPr>
          <w:p w14:paraId="46EBFAA8" w14:textId="043FE0E5" w:rsidR="00C84109" w:rsidRDefault="00D901C5" w:rsidP="00C84109">
            <w:pPr>
              <w:rPr>
                <w:rFonts w:eastAsia="Times New Roman" w:cstheme="minorHAnsi"/>
                <w:lang w:val="en-US" w:eastAsia="de-DE"/>
              </w:rPr>
            </w:pPr>
            <w:r>
              <w:rPr>
                <w:rFonts w:eastAsia="Times New Roman" w:cstheme="minorHAnsi"/>
                <w:lang w:val="en-US" w:eastAsia="de-DE"/>
              </w:rPr>
              <w:t>Bounded in the south by the US-Mexico border</w:t>
            </w:r>
          </w:p>
        </w:tc>
        <w:tc>
          <w:tcPr>
            <w:tcW w:w="3161" w:type="dxa"/>
          </w:tcPr>
          <w:p w14:paraId="393C3228" w14:textId="37BC1E87" w:rsidR="00C84109" w:rsidRDefault="00C84109" w:rsidP="00C84109">
            <w:pPr>
              <w:rPr>
                <w:rFonts w:eastAsia="Times New Roman" w:cstheme="minorHAnsi"/>
                <w:lang w:val="en-US" w:eastAsia="de-DE"/>
              </w:rPr>
            </w:pPr>
            <w:r>
              <w:rPr>
                <w:rFonts w:eastAsia="Times New Roman" w:cstheme="minorHAnsi"/>
                <w:lang w:val="en-US" w:eastAsia="de-DE"/>
              </w:rPr>
              <w:t>Rocky Mountains</w:t>
            </w:r>
          </w:p>
        </w:tc>
      </w:tr>
      <w:tr w:rsidR="00C84109" w14:paraId="718A2584" w14:textId="77777777" w:rsidTr="004C6721">
        <w:tc>
          <w:tcPr>
            <w:tcW w:w="3133" w:type="dxa"/>
          </w:tcPr>
          <w:p w14:paraId="6BA3EE85" w14:textId="77777777" w:rsidR="00C84109" w:rsidRDefault="00C84109" w:rsidP="00C84109">
            <w:pPr>
              <w:rPr>
                <w:rFonts w:eastAsia="Times New Roman" w:cstheme="minorHAnsi"/>
                <w:lang w:val="en-US" w:eastAsia="de-DE"/>
              </w:rPr>
            </w:pPr>
            <w:r>
              <w:rPr>
                <w:rFonts w:eastAsia="Times New Roman" w:cstheme="minorHAnsi"/>
                <w:lang w:val="en-US" w:eastAsia="de-DE"/>
              </w:rPr>
              <w:t>Middle America</w:t>
            </w:r>
          </w:p>
        </w:tc>
        <w:tc>
          <w:tcPr>
            <w:tcW w:w="2768" w:type="dxa"/>
          </w:tcPr>
          <w:p w14:paraId="0B2024A7" w14:textId="785FE66A" w:rsidR="00C84109" w:rsidRDefault="00D901C5" w:rsidP="00C84109">
            <w:pPr>
              <w:rPr>
                <w:rFonts w:eastAsia="Times New Roman" w:cstheme="minorHAnsi"/>
                <w:lang w:val="en-US" w:eastAsia="de-DE"/>
              </w:rPr>
            </w:pPr>
            <w:r>
              <w:rPr>
                <w:rFonts w:eastAsia="Times New Roman" w:cstheme="minorHAnsi"/>
                <w:lang w:val="en-US" w:eastAsia="de-DE"/>
              </w:rPr>
              <w:t>Bounded in the north by the US-Mexico border and in the south by the Panama-Colombia borde</w:t>
            </w:r>
            <w:r w:rsidR="00941910">
              <w:rPr>
                <w:rFonts w:eastAsia="Times New Roman" w:cstheme="minorHAnsi"/>
                <w:lang w:val="en-US" w:eastAsia="de-DE"/>
              </w:rPr>
              <w:t>r</w:t>
            </w:r>
          </w:p>
        </w:tc>
        <w:tc>
          <w:tcPr>
            <w:tcW w:w="3161" w:type="dxa"/>
          </w:tcPr>
          <w:p w14:paraId="0B0247D3" w14:textId="38556939" w:rsidR="00C84109" w:rsidRDefault="00C84109" w:rsidP="00C84109">
            <w:pPr>
              <w:rPr>
                <w:rFonts w:eastAsia="Times New Roman" w:cstheme="minorHAnsi"/>
                <w:lang w:val="en-US" w:eastAsia="de-DE"/>
              </w:rPr>
            </w:pPr>
            <w:r>
              <w:rPr>
                <w:rFonts w:eastAsia="Times New Roman" w:cstheme="minorHAnsi"/>
                <w:lang w:val="en-US" w:eastAsia="de-DE"/>
              </w:rPr>
              <w:t xml:space="preserve">Central </w:t>
            </w:r>
            <w:r w:rsidR="00F07DDB">
              <w:rPr>
                <w:rFonts w:eastAsia="Times New Roman" w:cstheme="minorHAnsi"/>
                <w:lang w:val="en-US" w:eastAsia="de-DE"/>
              </w:rPr>
              <w:t xml:space="preserve">Mexican </w:t>
            </w:r>
            <w:r>
              <w:rPr>
                <w:rFonts w:eastAsia="Times New Roman" w:cstheme="minorHAnsi"/>
                <w:lang w:val="en-US" w:eastAsia="de-DE"/>
              </w:rPr>
              <w:t>Highlands</w:t>
            </w:r>
          </w:p>
        </w:tc>
      </w:tr>
      <w:tr w:rsidR="00C84109" w14:paraId="743D6BB1" w14:textId="77777777" w:rsidTr="004C6721">
        <w:tc>
          <w:tcPr>
            <w:tcW w:w="3133" w:type="dxa"/>
          </w:tcPr>
          <w:p w14:paraId="5BCE3E2D" w14:textId="77777777" w:rsidR="00C84109" w:rsidRDefault="00C84109" w:rsidP="00C84109">
            <w:pPr>
              <w:rPr>
                <w:rFonts w:eastAsia="Times New Roman" w:cstheme="minorHAnsi"/>
                <w:lang w:val="en-US" w:eastAsia="de-DE"/>
              </w:rPr>
            </w:pPr>
            <w:r>
              <w:rPr>
                <w:rFonts w:eastAsia="Times New Roman" w:cstheme="minorHAnsi"/>
                <w:lang w:val="en-US" w:eastAsia="de-DE"/>
              </w:rPr>
              <w:t>South America</w:t>
            </w:r>
          </w:p>
        </w:tc>
        <w:tc>
          <w:tcPr>
            <w:tcW w:w="2768" w:type="dxa"/>
          </w:tcPr>
          <w:p w14:paraId="624A8919" w14:textId="2876E600" w:rsidR="00C84109" w:rsidRDefault="00941910" w:rsidP="00C84109">
            <w:pPr>
              <w:rPr>
                <w:rFonts w:eastAsia="Times New Roman" w:cstheme="minorHAnsi"/>
                <w:lang w:val="en-US" w:eastAsia="de-DE"/>
              </w:rPr>
            </w:pPr>
            <w:r>
              <w:rPr>
                <w:rFonts w:eastAsia="Times New Roman" w:cstheme="minorHAnsi"/>
                <w:lang w:val="en-US" w:eastAsia="de-DE"/>
              </w:rPr>
              <w:t>B</w:t>
            </w:r>
            <w:r w:rsidR="00D901C5">
              <w:rPr>
                <w:rFonts w:eastAsia="Times New Roman" w:cstheme="minorHAnsi"/>
                <w:lang w:val="en-US" w:eastAsia="de-DE"/>
              </w:rPr>
              <w:t>ounded in the north by the Panama-Colombia border</w:t>
            </w:r>
          </w:p>
        </w:tc>
        <w:tc>
          <w:tcPr>
            <w:tcW w:w="3161" w:type="dxa"/>
          </w:tcPr>
          <w:p w14:paraId="12341CB1" w14:textId="6B2AC167" w:rsidR="00C84109" w:rsidRDefault="00C84109" w:rsidP="00C84109">
            <w:pPr>
              <w:rPr>
                <w:rFonts w:eastAsia="Times New Roman" w:cstheme="minorHAnsi"/>
                <w:lang w:val="en-US" w:eastAsia="de-DE"/>
              </w:rPr>
            </w:pPr>
            <w:r>
              <w:rPr>
                <w:rFonts w:eastAsia="Times New Roman" w:cstheme="minorHAnsi"/>
                <w:lang w:val="en-US" w:eastAsia="de-DE"/>
              </w:rPr>
              <w:t>Andes</w:t>
            </w:r>
          </w:p>
        </w:tc>
      </w:tr>
      <w:tr w:rsidR="00C84109" w:rsidRPr="00AA4FA3" w14:paraId="4E785073" w14:textId="77777777" w:rsidTr="004C6721">
        <w:tc>
          <w:tcPr>
            <w:tcW w:w="3133" w:type="dxa"/>
          </w:tcPr>
          <w:p w14:paraId="73596ABF" w14:textId="77777777" w:rsidR="00C84109" w:rsidRDefault="00C84109" w:rsidP="00C84109">
            <w:pPr>
              <w:rPr>
                <w:rFonts w:eastAsia="Times New Roman" w:cstheme="minorHAnsi"/>
                <w:lang w:val="en-US" w:eastAsia="de-DE"/>
              </w:rPr>
            </w:pPr>
            <w:r>
              <w:rPr>
                <w:rFonts w:eastAsia="Times New Roman" w:cstheme="minorHAnsi"/>
                <w:lang w:val="en-US" w:eastAsia="de-DE"/>
              </w:rPr>
              <w:t>Oceania</w:t>
            </w:r>
          </w:p>
        </w:tc>
        <w:tc>
          <w:tcPr>
            <w:tcW w:w="2768" w:type="dxa"/>
          </w:tcPr>
          <w:p w14:paraId="52E1E7DA" w14:textId="604BF295" w:rsidR="00C84109" w:rsidRDefault="00C84109" w:rsidP="00C84109">
            <w:pPr>
              <w:rPr>
                <w:rFonts w:eastAsia="Times New Roman" w:cstheme="minorHAnsi"/>
                <w:lang w:val="en-US" w:eastAsia="de-DE"/>
              </w:rPr>
            </w:pPr>
            <w:r>
              <w:rPr>
                <w:rFonts w:eastAsia="Times New Roman" w:cstheme="minorHAnsi"/>
                <w:lang w:val="en-US" w:eastAsia="de-DE"/>
              </w:rPr>
              <w:t>Melanesia</w:t>
            </w:r>
            <w:r w:rsidR="00941910">
              <w:rPr>
                <w:rFonts w:eastAsia="Times New Roman" w:cstheme="minorHAnsi"/>
                <w:lang w:val="en-US" w:eastAsia="de-DE"/>
              </w:rPr>
              <w:t xml:space="preserve">, </w:t>
            </w:r>
            <w:r>
              <w:rPr>
                <w:rFonts w:eastAsia="Times New Roman" w:cstheme="minorHAnsi"/>
                <w:lang w:val="en-US" w:eastAsia="de-DE"/>
              </w:rPr>
              <w:t>Micronesia</w:t>
            </w:r>
            <w:r w:rsidR="00E53CC2">
              <w:rPr>
                <w:rFonts w:eastAsia="Times New Roman" w:cstheme="minorHAnsi"/>
                <w:lang w:val="en-US" w:eastAsia="de-DE"/>
              </w:rPr>
              <w:t xml:space="preserve"> (including all Islands at the longitude of New Guinea and further east)</w:t>
            </w:r>
            <w:r>
              <w:rPr>
                <w:rFonts w:eastAsia="Times New Roman" w:cstheme="minorHAnsi"/>
                <w:lang w:val="en-US" w:eastAsia="de-DE"/>
              </w:rPr>
              <w:t>, and Polynesia</w:t>
            </w:r>
          </w:p>
        </w:tc>
        <w:tc>
          <w:tcPr>
            <w:tcW w:w="3161" w:type="dxa"/>
          </w:tcPr>
          <w:p w14:paraId="48610E8F" w14:textId="607A6783" w:rsidR="00C84109" w:rsidRDefault="00C84109" w:rsidP="00C84109">
            <w:pPr>
              <w:rPr>
                <w:rFonts w:eastAsia="Times New Roman" w:cstheme="minorHAnsi"/>
                <w:lang w:val="en-US" w:eastAsia="de-DE"/>
              </w:rPr>
            </w:pPr>
          </w:p>
        </w:tc>
      </w:tr>
      <w:tr w:rsidR="00C84109" w14:paraId="623B1C87" w14:textId="77777777" w:rsidTr="004C6721">
        <w:tc>
          <w:tcPr>
            <w:tcW w:w="3133" w:type="dxa"/>
          </w:tcPr>
          <w:p w14:paraId="78B33712" w14:textId="77777777" w:rsidR="00C84109" w:rsidRDefault="00C84109" w:rsidP="00C84109">
            <w:pPr>
              <w:rPr>
                <w:rFonts w:eastAsia="Times New Roman" w:cstheme="minorHAnsi"/>
                <w:lang w:val="en-US" w:eastAsia="de-DE"/>
              </w:rPr>
            </w:pPr>
            <w:r>
              <w:rPr>
                <w:rFonts w:eastAsia="Times New Roman" w:cstheme="minorHAnsi"/>
                <w:lang w:val="en-US" w:eastAsia="de-DE"/>
              </w:rPr>
              <w:t>Australia</w:t>
            </w:r>
          </w:p>
        </w:tc>
        <w:tc>
          <w:tcPr>
            <w:tcW w:w="2768" w:type="dxa"/>
          </w:tcPr>
          <w:p w14:paraId="719D8B29" w14:textId="77777777" w:rsidR="00C84109" w:rsidRDefault="00C84109" w:rsidP="00C84109">
            <w:pPr>
              <w:rPr>
                <w:rFonts w:eastAsia="Times New Roman" w:cstheme="minorHAnsi"/>
                <w:lang w:val="en-US" w:eastAsia="de-DE"/>
              </w:rPr>
            </w:pPr>
          </w:p>
        </w:tc>
        <w:tc>
          <w:tcPr>
            <w:tcW w:w="3161" w:type="dxa"/>
          </w:tcPr>
          <w:p w14:paraId="0E54B1F1" w14:textId="3F88792D" w:rsidR="00C84109" w:rsidRDefault="00C84109" w:rsidP="00C84109">
            <w:pPr>
              <w:rPr>
                <w:rFonts w:eastAsia="Times New Roman" w:cstheme="minorHAnsi"/>
                <w:lang w:val="en-US" w:eastAsia="de-DE"/>
              </w:rPr>
            </w:pPr>
          </w:p>
        </w:tc>
      </w:tr>
      <w:tr w:rsidR="00C84109" w14:paraId="429905AF" w14:textId="77777777" w:rsidTr="004C6721">
        <w:tc>
          <w:tcPr>
            <w:tcW w:w="3133" w:type="dxa"/>
          </w:tcPr>
          <w:p w14:paraId="10C246CE" w14:textId="77777777" w:rsidR="00C84109" w:rsidRDefault="00C84109" w:rsidP="00C84109">
            <w:pPr>
              <w:rPr>
                <w:rFonts w:eastAsia="Times New Roman" w:cstheme="minorHAnsi"/>
                <w:lang w:val="en-US" w:eastAsia="de-DE"/>
              </w:rPr>
            </w:pPr>
            <w:r>
              <w:rPr>
                <w:rFonts w:eastAsia="Times New Roman" w:cstheme="minorHAnsi"/>
                <w:lang w:val="en-US" w:eastAsia="de-DE"/>
              </w:rPr>
              <w:t>New Guinea</w:t>
            </w:r>
          </w:p>
        </w:tc>
        <w:tc>
          <w:tcPr>
            <w:tcW w:w="2768" w:type="dxa"/>
          </w:tcPr>
          <w:p w14:paraId="0127AC98" w14:textId="5CA62F45" w:rsidR="00C84109" w:rsidRDefault="00017C01" w:rsidP="00C84109">
            <w:pPr>
              <w:rPr>
                <w:rFonts w:eastAsia="Times New Roman" w:cstheme="minorHAnsi"/>
                <w:lang w:val="en-US" w:eastAsia="de-DE"/>
              </w:rPr>
            </w:pPr>
            <w:r>
              <w:rPr>
                <w:rFonts w:eastAsia="Times New Roman" w:cstheme="minorHAnsi"/>
                <w:lang w:val="en-US" w:eastAsia="de-DE"/>
              </w:rPr>
              <w:t>The island of New Guinea narrowly. Islands to the east were assigned to Oceania</w:t>
            </w:r>
            <w:r w:rsidR="00941910">
              <w:rPr>
                <w:rFonts w:eastAsia="Times New Roman" w:cstheme="minorHAnsi"/>
                <w:lang w:val="en-US" w:eastAsia="de-DE"/>
              </w:rPr>
              <w:t>.</w:t>
            </w:r>
          </w:p>
        </w:tc>
        <w:tc>
          <w:tcPr>
            <w:tcW w:w="3161" w:type="dxa"/>
          </w:tcPr>
          <w:p w14:paraId="0823058F" w14:textId="43F09F9A" w:rsidR="00C84109" w:rsidRDefault="00C84109" w:rsidP="00C84109">
            <w:pPr>
              <w:rPr>
                <w:rFonts w:eastAsia="Times New Roman" w:cstheme="minorHAnsi"/>
                <w:lang w:val="en-US" w:eastAsia="de-DE"/>
              </w:rPr>
            </w:pPr>
            <w:r>
              <w:rPr>
                <w:rFonts w:eastAsia="Times New Roman" w:cstheme="minorHAnsi"/>
                <w:lang w:val="en-US" w:eastAsia="de-DE"/>
              </w:rPr>
              <w:t>New Guinea highlands</w:t>
            </w:r>
          </w:p>
        </w:tc>
      </w:tr>
      <w:tr w:rsidR="00C84109" w:rsidRPr="00AA4FA3" w14:paraId="5C02A3D7" w14:textId="77777777" w:rsidTr="004C6721">
        <w:tc>
          <w:tcPr>
            <w:tcW w:w="3133" w:type="dxa"/>
            <w:tcBorders>
              <w:bottom w:val="single" w:sz="4" w:space="0" w:color="auto"/>
            </w:tcBorders>
          </w:tcPr>
          <w:p w14:paraId="037BD009" w14:textId="77777777" w:rsidR="00C84109" w:rsidRDefault="00C84109" w:rsidP="00C84109">
            <w:pPr>
              <w:rPr>
                <w:rFonts w:eastAsia="Times New Roman" w:cstheme="minorHAnsi"/>
                <w:lang w:val="en-US" w:eastAsia="de-DE"/>
              </w:rPr>
            </w:pPr>
            <w:r>
              <w:rPr>
                <w:rFonts w:eastAsia="Times New Roman" w:cstheme="minorHAnsi"/>
                <w:lang w:val="en-US" w:eastAsia="de-DE"/>
              </w:rPr>
              <w:t>Western Asia</w:t>
            </w:r>
          </w:p>
        </w:tc>
        <w:tc>
          <w:tcPr>
            <w:tcW w:w="2768" w:type="dxa"/>
            <w:tcBorders>
              <w:bottom w:val="single" w:sz="4" w:space="0" w:color="auto"/>
            </w:tcBorders>
          </w:tcPr>
          <w:p w14:paraId="3F1295D1" w14:textId="6E704E8B" w:rsidR="00C84109" w:rsidRDefault="00953A00" w:rsidP="00C84109">
            <w:pPr>
              <w:rPr>
                <w:rFonts w:eastAsia="Times New Roman" w:cstheme="minorHAnsi"/>
                <w:lang w:val="en-US" w:eastAsia="de-DE"/>
              </w:rPr>
            </w:pPr>
            <w:r>
              <w:rPr>
                <w:rFonts w:eastAsia="Times New Roman" w:cstheme="minorHAnsi"/>
                <w:lang w:val="en-US" w:eastAsia="de-DE"/>
              </w:rPr>
              <w:t xml:space="preserve">The Middle </w:t>
            </w:r>
            <w:r w:rsidR="00F23435">
              <w:rPr>
                <w:rFonts w:eastAsia="Times New Roman" w:cstheme="minorHAnsi"/>
                <w:lang w:val="en-US" w:eastAsia="de-DE"/>
              </w:rPr>
              <w:t>E</w:t>
            </w:r>
            <w:r>
              <w:rPr>
                <w:rFonts w:eastAsia="Times New Roman" w:cstheme="minorHAnsi"/>
                <w:lang w:val="en-US" w:eastAsia="de-DE"/>
              </w:rPr>
              <w:t>ast and those parts of Pakistan not assigned to Northern Eurasia</w:t>
            </w:r>
          </w:p>
        </w:tc>
        <w:tc>
          <w:tcPr>
            <w:tcW w:w="3161" w:type="dxa"/>
            <w:tcBorders>
              <w:bottom w:val="single" w:sz="4" w:space="0" w:color="auto"/>
            </w:tcBorders>
          </w:tcPr>
          <w:p w14:paraId="3FE8AB5B" w14:textId="6A14E7EE" w:rsidR="00C84109" w:rsidRDefault="00C84109" w:rsidP="00C84109">
            <w:pPr>
              <w:rPr>
                <w:rFonts w:eastAsia="Times New Roman" w:cstheme="minorHAnsi"/>
                <w:lang w:val="en-US" w:eastAsia="de-DE"/>
              </w:rPr>
            </w:pPr>
          </w:p>
        </w:tc>
      </w:tr>
    </w:tbl>
    <w:p w14:paraId="249FACBC" w14:textId="587F00A6" w:rsidR="006E4046" w:rsidRDefault="00A21563" w:rsidP="00B8516E">
      <w:pPr>
        <w:spacing w:after="0" w:line="240" w:lineRule="auto"/>
        <w:rPr>
          <w:rFonts w:eastAsia="Times New Roman" w:cstheme="minorHAnsi"/>
          <w:lang w:val="en-US" w:eastAsia="de-DE"/>
        </w:rPr>
      </w:pPr>
      <w:r>
        <w:rPr>
          <w:rFonts w:eastAsia="Times New Roman" w:cstheme="minorHAnsi"/>
          <w:lang w:val="en-US" w:eastAsia="de-DE"/>
        </w:rPr>
        <w:t xml:space="preserve">Table 1. The </w:t>
      </w:r>
      <w:del w:id="488" w:author="Microsoft Office User" w:date="2020-08-13T14:43:00Z">
        <w:r w:rsidDel="00EF488F">
          <w:rPr>
            <w:rFonts w:eastAsia="Times New Roman" w:cstheme="minorHAnsi"/>
            <w:lang w:val="en-US" w:eastAsia="de-DE"/>
          </w:rPr>
          <w:delText xml:space="preserve">11 </w:delText>
        </w:r>
      </w:del>
      <w:ins w:id="489" w:author="Microsoft Office User" w:date="2020-08-13T14:43:00Z">
        <w:r w:rsidR="00EF488F">
          <w:rPr>
            <w:rFonts w:eastAsia="Times New Roman" w:cstheme="minorHAnsi"/>
            <w:lang w:val="en-US" w:eastAsia="de-DE"/>
          </w:rPr>
          <w:t xml:space="preserve">eleven </w:t>
        </w:r>
      </w:ins>
      <w:r w:rsidR="00CD0C5F">
        <w:rPr>
          <w:rFonts w:eastAsia="Times New Roman" w:cstheme="minorHAnsi"/>
          <w:lang w:val="en-US" w:eastAsia="de-DE"/>
        </w:rPr>
        <w:t>macroarea</w:t>
      </w:r>
      <w:r>
        <w:rPr>
          <w:rFonts w:eastAsia="Times New Roman" w:cstheme="minorHAnsi"/>
          <w:lang w:val="en-US" w:eastAsia="de-DE"/>
        </w:rPr>
        <w:t xml:space="preserve">s used in </w:t>
      </w:r>
      <w:del w:id="490" w:author="Microsoft Office User" w:date="2020-08-13T14:43:00Z">
        <w:r w:rsidDel="00EF488F">
          <w:rPr>
            <w:rFonts w:eastAsia="Times New Roman" w:cstheme="minorHAnsi"/>
            <w:lang w:val="en-US" w:eastAsia="de-DE"/>
          </w:rPr>
          <w:delText>the present</w:delText>
        </w:r>
      </w:del>
      <w:ins w:id="491" w:author="Microsoft Office User" w:date="2020-08-13T14:43:00Z">
        <w:r w:rsidR="00EF488F">
          <w:rPr>
            <w:rFonts w:eastAsia="Times New Roman" w:cstheme="minorHAnsi"/>
            <w:lang w:val="en-US" w:eastAsia="de-DE"/>
          </w:rPr>
          <w:t>this</w:t>
        </w:r>
      </w:ins>
      <w:r>
        <w:rPr>
          <w:rFonts w:eastAsia="Times New Roman" w:cstheme="minorHAnsi"/>
          <w:lang w:val="en-US" w:eastAsia="de-DE"/>
        </w:rPr>
        <w:t xml:space="preserve"> study to control for large-scale contact-induced areality.</w:t>
      </w:r>
    </w:p>
    <w:p w14:paraId="2666A2AD" w14:textId="4A7B8E2E" w:rsidR="00BB541D" w:rsidRDefault="00BB541D" w:rsidP="00B8516E">
      <w:pPr>
        <w:spacing w:after="0" w:line="240" w:lineRule="auto"/>
        <w:rPr>
          <w:rFonts w:eastAsia="Times New Roman" w:cstheme="minorHAnsi"/>
          <w:lang w:val="en-US" w:eastAsia="de-DE"/>
        </w:rPr>
      </w:pPr>
    </w:p>
    <w:p w14:paraId="17CF457A" w14:textId="17287317" w:rsidR="00957A4F" w:rsidRPr="00941910" w:rsidRDefault="00BB541D" w:rsidP="00957A4F">
      <w:pPr>
        <w:autoSpaceDE w:val="0"/>
        <w:autoSpaceDN w:val="0"/>
        <w:adjustRightInd w:val="0"/>
        <w:spacing w:after="0" w:line="240" w:lineRule="auto"/>
        <w:rPr>
          <w:rFonts w:eastAsia="Microsoft YaHei" w:cstheme="minorHAnsi"/>
          <w:lang w:val="en-US"/>
        </w:rPr>
      </w:pPr>
      <w:r w:rsidRPr="00607D7D">
        <w:rPr>
          <w:rFonts w:eastAsia="Times New Roman" w:cstheme="minorHAnsi"/>
          <w:lang w:val="en-US" w:eastAsia="de-DE"/>
        </w:rPr>
        <w:t>When in doubt</w:t>
      </w:r>
      <w:r w:rsidR="00607D7D" w:rsidRPr="00607D7D">
        <w:rPr>
          <w:rFonts w:eastAsia="Times New Roman" w:cstheme="minorHAnsi"/>
          <w:lang w:val="en-US" w:eastAsia="de-DE"/>
        </w:rPr>
        <w:t xml:space="preserve"> as to which macroarea a language should be assigned</w:t>
      </w:r>
      <w:r w:rsidR="00941910">
        <w:rPr>
          <w:rFonts w:eastAsia="Times New Roman" w:cstheme="minorHAnsi"/>
          <w:lang w:val="en-US" w:eastAsia="de-DE"/>
        </w:rPr>
        <w:t xml:space="preserve"> to</w:t>
      </w:r>
      <w:ins w:id="492" w:author="Microsoft Office User" w:date="2020-08-13T14:43:00Z">
        <w:r w:rsidR="00EF488F">
          <w:rPr>
            <w:rFonts w:eastAsia="Times New Roman" w:cstheme="minorHAnsi"/>
            <w:lang w:val="en-US" w:eastAsia="de-DE"/>
          </w:rPr>
          <w:t xml:space="preserve"> (</w:t>
        </w:r>
      </w:ins>
      <w:del w:id="493" w:author="Microsoft Office User" w:date="2020-08-13T14:43:00Z">
        <w:r w:rsidR="00607D7D" w:rsidRPr="00607D7D" w:rsidDel="00EF488F">
          <w:rPr>
            <w:rFonts w:eastAsia="Times New Roman" w:cstheme="minorHAnsi"/>
            <w:lang w:val="en-US" w:eastAsia="de-DE"/>
          </w:rPr>
          <w:delText xml:space="preserve">, </w:delText>
        </w:r>
      </w:del>
      <w:r w:rsidR="00607D7D" w:rsidRPr="00607D7D">
        <w:rPr>
          <w:rFonts w:eastAsia="Times New Roman" w:cstheme="minorHAnsi"/>
          <w:lang w:val="en-US" w:eastAsia="de-DE"/>
        </w:rPr>
        <w:t>for instance in case of languages that are spoken both to the north and the south of the US-Mexico border</w:t>
      </w:r>
      <w:ins w:id="494" w:author="Microsoft Office User" w:date="2020-08-13T14:43:00Z">
        <w:r w:rsidR="00EF488F">
          <w:rPr>
            <w:rFonts w:eastAsia="Times New Roman" w:cstheme="minorHAnsi"/>
            <w:lang w:val="en-US" w:eastAsia="de-DE"/>
          </w:rPr>
          <w:t>)</w:t>
        </w:r>
      </w:ins>
      <w:r w:rsidR="00607D7D" w:rsidRPr="00607D7D">
        <w:rPr>
          <w:rFonts w:eastAsia="Times New Roman" w:cstheme="minorHAnsi"/>
          <w:lang w:val="en-US" w:eastAsia="de-DE"/>
        </w:rPr>
        <w:t xml:space="preserve">, we have relied on the latitude and longitude </w:t>
      </w:r>
      <w:ins w:id="495" w:author="Microsoft Office User" w:date="2020-08-13T14:43:00Z">
        <w:r w:rsidR="00EF488F">
          <w:rPr>
            <w:rFonts w:eastAsia="Times New Roman" w:cstheme="minorHAnsi"/>
            <w:lang w:val="en-US" w:eastAsia="de-DE"/>
          </w:rPr>
          <w:t xml:space="preserve">coordinates </w:t>
        </w:r>
      </w:ins>
      <w:r w:rsidR="00607D7D" w:rsidRPr="00607D7D">
        <w:rPr>
          <w:rFonts w:eastAsia="Times New Roman" w:cstheme="minorHAnsi"/>
          <w:lang w:val="en-US" w:eastAsia="de-DE"/>
        </w:rPr>
        <w:t xml:space="preserve">as provided </w:t>
      </w:r>
      <w:del w:id="496" w:author="Microsoft Office User" w:date="2020-08-13T14:43:00Z">
        <w:r w:rsidR="00607D7D" w:rsidRPr="00607D7D" w:rsidDel="00EF488F">
          <w:rPr>
            <w:rFonts w:eastAsia="Times New Roman" w:cstheme="minorHAnsi"/>
            <w:lang w:val="en-US" w:eastAsia="de-DE"/>
          </w:rPr>
          <w:delText xml:space="preserve">in </w:delText>
        </w:r>
      </w:del>
      <w:ins w:id="497" w:author="Microsoft Office User" w:date="2020-08-13T14:43:00Z">
        <w:r w:rsidR="00EF488F">
          <w:rPr>
            <w:rFonts w:eastAsia="Times New Roman" w:cstheme="minorHAnsi"/>
            <w:lang w:val="en-US" w:eastAsia="de-DE"/>
          </w:rPr>
          <w:t>by</w:t>
        </w:r>
        <w:r w:rsidR="00EF488F" w:rsidRPr="00607D7D">
          <w:rPr>
            <w:rFonts w:eastAsia="Times New Roman" w:cstheme="minorHAnsi"/>
            <w:lang w:val="en-US" w:eastAsia="de-DE"/>
          </w:rPr>
          <w:t xml:space="preserve"> </w:t>
        </w:r>
      </w:ins>
      <w:r w:rsidR="00607D7D" w:rsidRPr="00607D7D">
        <w:rPr>
          <w:rFonts w:eastAsia="Times New Roman" w:cstheme="minorHAnsi"/>
          <w:lang w:val="en-US" w:eastAsia="de-DE"/>
        </w:rPr>
        <w:t xml:space="preserve">Glottolog. </w:t>
      </w:r>
      <w:r w:rsidR="00017C01" w:rsidRPr="00607D7D">
        <w:rPr>
          <w:rFonts w:eastAsia="Times New Roman" w:cstheme="minorHAnsi"/>
          <w:lang w:val="en-US" w:eastAsia="de-DE"/>
        </w:rPr>
        <w:t>This, of course, is ultimately arbitrary, but</w:t>
      </w:r>
      <w:r w:rsidR="00607D7D" w:rsidRPr="00607D7D">
        <w:rPr>
          <w:rFonts w:eastAsia="Times New Roman" w:cstheme="minorHAnsi"/>
          <w:lang w:val="en-US" w:eastAsia="de-DE"/>
        </w:rPr>
        <w:t xml:space="preserve"> unlike using these coordinates </w:t>
      </w:r>
      <w:r w:rsidR="00607D7D" w:rsidRPr="00941910">
        <w:rPr>
          <w:rFonts w:eastAsia="Times New Roman" w:cstheme="minorHAnsi"/>
          <w:i/>
          <w:iCs/>
          <w:lang w:val="en-US" w:eastAsia="de-DE"/>
        </w:rPr>
        <w:t>tout court</w:t>
      </w:r>
      <w:r w:rsidR="00941910">
        <w:rPr>
          <w:rFonts w:eastAsia="Times New Roman" w:cstheme="minorHAnsi"/>
          <w:lang w:val="en-US" w:eastAsia="de-DE"/>
        </w:rPr>
        <w:t>,</w:t>
      </w:r>
      <w:r w:rsidR="00607D7D" w:rsidRPr="00607D7D">
        <w:rPr>
          <w:rFonts w:eastAsia="Times New Roman" w:cstheme="minorHAnsi"/>
          <w:lang w:val="en-US" w:eastAsia="de-DE"/>
        </w:rPr>
        <w:t xml:space="preserve"> only </w:t>
      </w:r>
      <w:del w:id="498" w:author="Microsoft Office User" w:date="2020-08-13T14:43:00Z">
        <w:r w:rsidR="00607D7D" w:rsidRPr="00607D7D" w:rsidDel="00EF488F">
          <w:rPr>
            <w:rFonts w:eastAsia="Times New Roman" w:cstheme="minorHAnsi"/>
            <w:lang w:val="en-US" w:eastAsia="de-DE"/>
          </w:rPr>
          <w:delText xml:space="preserve">to </w:delText>
        </w:r>
      </w:del>
      <w:r w:rsidR="00607D7D" w:rsidRPr="00607D7D">
        <w:rPr>
          <w:rFonts w:eastAsia="Times New Roman" w:cstheme="minorHAnsi"/>
          <w:lang w:val="en-US" w:eastAsia="de-DE"/>
        </w:rPr>
        <w:t xml:space="preserve">a very small number of languages </w:t>
      </w:r>
      <w:del w:id="499" w:author="Microsoft Office User" w:date="2020-08-13T14:44:00Z">
        <w:r w:rsidR="00941910" w:rsidDel="00EF488F">
          <w:rPr>
            <w:rFonts w:eastAsia="Times New Roman" w:cstheme="minorHAnsi"/>
            <w:lang w:val="en-US" w:eastAsia="de-DE"/>
          </w:rPr>
          <w:delText xml:space="preserve">is </w:delText>
        </w:r>
      </w:del>
      <w:ins w:id="500" w:author="Microsoft Office User" w:date="2020-08-13T14:44:00Z">
        <w:r w:rsidR="00EF488F">
          <w:rPr>
            <w:rFonts w:eastAsia="Times New Roman" w:cstheme="minorHAnsi"/>
            <w:lang w:val="en-US" w:eastAsia="de-DE"/>
          </w:rPr>
          <w:t xml:space="preserve">are </w:t>
        </w:r>
      </w:ins>
      <w:r w:rsidR="00941910">
        <w:rPr>
          <w:rFonts w:eastAsia="Times New Roman" w:cstheme="minorHAnsi"/>
          <w:lang w:val="en-US" w:eastAsia="de-DE"/>
        </w:rPr>
        <w:t xml:space="preserve">affected. This procedure </w:t>
      </w:r>
      <w:r w:rsidR="00017C01" w:rsidRPr="00607D7D">
        <w:rPr>
          <w:rFonts w:eastAsia="Times New Roman" w:cstheme="minorHAnsi"/>
          <w:lang w:val="en-US" w:eastAsia="de-DE"/>
        </w:rPr>
        <w:t xml:space="preserve">relieves us from </w:t>
      </w:r>
      <w:r w:rsidR="00607D7D" w:rsidRPr="00607D7D">
        <w:rPr>
          <w:rFonts w:eastAsia="Times New Roman" w:cstheme="minorHAnsi"/>
          <w:lang w:val="en-US" w:eastAsia="de-DE"/>
        </w:rPr>
        <w:t xml:space="preserve">making ad-hoc </w:t>
      </w:r>
      <w:r w:rsidR="004F44AC" w:rsidRPr="00607D7D">
        <w:rPr>
          <w:rFonts w:eastAsia="Times New Roman" w:cstheme="minorHAnsi"/>
          <w:lang w:val="en-US" w:eastAsia="de-DE"/>
        </w:rPr>
        <w:t>arbitrary</w:t>
      </w:r>
      <w:r w:rsidR="00017C01" w:rsidRPr="00607D7D">
        <w:rPr>
          <w:rFonts w:eastAsia="Times New Roman" w:cstheme="minorHAnsi"/>
          <w:lang w:val="en-US" w:eastAsia="de-DE"/>
        </w:rPr>
        <w:t xml:space="preserve"> decisions that might bias the outcome by referring to decisions that have been made earlier. </w:t>
      </w:r>
      <w:r w:rsidR="00607D7D" w:rsidRPr="00607D7D">
        <w:rPr>
          <w:rFonts w:eastAsia="Times New Roman" w:cstheme="minorHAnsi"/>
          <w:lang w:val="en-US" w:eastAsia="de-DE"/>
        </w:rPr>
        <w:t xml:space="preserve">As a final note, we have bypassed the difficult decision of assigning Aleut (spoken on the Aleutian islands) and </w:t>
      </w:r>
      <w:r w:rsidR="00607D7D" w:rsidRPr="00607D7D">
        <w:rPr>
          <w:rFonts w:eastAsia="Microsoft YaHei" w:cstheme="minorHAnsi"/>
          <w:lang w:val="en-US"/>
        </w:rPr>
        <w:t xml:space="preserve">Kalaallisut (spoken on Greenland) to any of the macroareas by leaving them unassigned (a problem Nichols 1992 dealt with by not including Eskimo-Aleut </w:t>
      </w:r>
      <w:r w:rsidR="00C65D38" w:rsidRPr="00607D7D">
        <w:rPr>
          <w:rFonts w:eastAsia="Microsoft YaHei" w:cstheme="minorHAnsi"/>
          <w:lang w:val="en-US"/>
        </w:rPr>
        <w:t>languages</w:t>
      </w:r>
      <w:r w:rsidR="00607D7D" w:rsidRPr="00607D7D">
        <w:rPr>
          <w:rFonts w:eastAsia="Microsoft YaHei" w:cstheme="minorHAnsi"/>
          <w:lang w:val="en-US"/>
        </w:rPr>
        <w:t xml:space="preserve"> into the survey</w:t>
      </w:r>
      <w:r w:rsidR="00941910">
        <w:rPr>
          <w:rFonts w:eastAsia="Microsoft YaHei" w:cstheme="minorHAnsi"/>
          <w:lang w:val="en-US"/>
        </w:rPr>
        <w:t xml:space="preserve"> in the first place).</w:t>
      </w:r>
    </w:p>
    <w:p w14:paraId="5B90A251" w14:textId="6C004FCC" w:rsidR="003254BF" w:rsidRPr="00B61736" w:rsidRDefault="00D16699" w:rsidP="00B61736">
      <w:pPr>
        <w:pStyle w:val="berschrift1"/>
        <w:rPr>
          <w:rFonts w:eastAsia="Times New Roman"/>
          <w:lang w:val="en-US" w:eastAsia="de-DE"/>
        </w:rPr>
      </w:pPr>
      <w:r>
        <w:rPr>
          <w:rFonts w:eastAsia="Times New Roman"/>
          <w:lang w:val="en-US" w:eastAsia="de-DE"/>
        </w:rPr>
        <w:lastRenderedPageBreak/>
        <w:t xml:space="preserve">4. </w:t>
      </w:r>
      <w:del w:id="501" w:author="Microsoft Office User" w:date="2020-08-13T14:45:00Z">
        <w:r w:rsidDel="00EF488F">
          <w:rPr>
            <w:rFonts w:eastAsia="Times New Roman"/>
            <w:lang w:val="en-US" w:eastAsia="de-DE"/>
          </w:rPr>
          <w:delText>Analysis</w:delText>
        </w:r>
      </w:del>
      <w:ins w:id="502" w:author="Microsoft Office User" w:date="2020-08-13T14:45:00Z">
        <w:r w:rsidR="00EF488F">
          <w:rPr>
            <w:rFonts w:eastAsia="Times New Roman"/>
            <w:lang w:val="en-US" w:eastAsia="de-DE"/>
          </w:rPr>
          <w:t>Analyses</w:t>
        </w:r>
      </w:ins>
    </w:p>
    <w:p w14:paraId="59F6F0A4" w14:textId="254FBB02" w:rsidR="003254BF" w:rsidRDefault="003254BF" w:rsidP="0053658F">
      <w:pPr>
        <w:pStyle w:val="berschrift2"/>
        <w:rPr>
          <w:rFonts w:eastAsia="Times New Roman"/>
          <w:lang w:val="en-US" w:eastAsia="de-DE"/>
        </w:rPr>
      </w:pPr>
      <w:r>
        <w:rPr>
          <w:rFonts w:eastAsia="Times New Roman"/>
          <w:lang w:val="en-US" w:eastAsia="de-DE"/>
        </w:rPr>
        <w:t>4.1. Descriptive statistics</w:t>
      </w:r>
    </w:p>
    <w:p w14:paraId="7EC5F4AB" w14:textId="7695733A" w:rsidR="003254BF" w:rsidRDefault="00B61736" w:rsidP="00D16699">
      <w:pPr>
        <w:spacing w:after="0" w:line="240" w:lineRule="auto"/>
        <w:rPr>
          <w:rFonts w:eastAsia="Times New Roman" w:cstheme="minorHAnsi"/>
          <w:lang w:val="en-US" w:eastAsia="de-DE"/>
        </w:rPr>
      </w:pPr>
      <w:r>
        <w:rPr>
          <w:rFonts w:eastAsia="Times New Roman" w:cstheme="minorHAnsi"/>
          <w:lang w:val="en-US" w:eastAsia="de-DE"/>
        </w:rPr>
        <w:t xml:space="preserve">We begin </w:t>
      </w:r>
      <w:del w:id="503" w:author="Microsoft Office User" w:date="2020-08-13T14:45:00Z">
        <w:r w:rsidDel="00EF488F">
          <w:rPr>
            <w:rFonts w:eastAsia="Times New Roman" w:cstheme="minorHAnsi"/>
            <w:lang w:val="en-US" w:eastAsia="de-DE"/>
          </w:rPr>
          <w:delText xml:space="preserve">the </w:delText>
        </w:r>
      </w:del>
      <w:ins w:id="504" w:author="Microsoft Office User" w:date="2020-08-13T14:45:00Z">
        <w:r w:rsidR="00EF488F">
          <w:rPr>
            <w:rFonts w:eastAsia="Times New Roman" w:cstheme="minorHAnsi"/>
            <w:lang w:val="en-US" w:eastAsia="de-DE"/>
          </w:rPr>
          <w:t xml:space="preserve">our </w:t>
        </w:r>
      </w:ins>
      <w:r>
        <w:rPr>
          <w:rFonts w:eastAsia="Times New Roman" w:cstheme="minorHAnsi"/>
          <w:lang w:val="en-US" w:eastAsia="de-DE"/>
        </w:rPr>
        <w:t>discussion of the d</w:t>
      </w:r>
      <w:r w:rsidR="00FC7D0C">
        <w:rPr>
          <w:rFonts w:eastAsia="Times New Roman" w:cstheme="minorHAnsi"/>
          <w:lang w:val="en-US" w:eastAsia="de-DE"/>
        </w:rPr>
        <w:t xml:space="preserve">ata by providing some basic descriptive statistics. </w:t>
      </w:r>
      <w:r w:rsidR="003254BF">
        <w:rPr>
          <w:rFonts w:eastAsia="Times New Roman" w:cstheme="minorHAnsi"/>
          <w:lang w:val="en-US" w:eastAsia="de-DE"/>
        </w:rPr>
        <w:t xml:space="preserve">The mean </w:t>
      </w:r>
      <w:r w:rsidR="00FC7D0C">
        <w:rPr>
          <w:rFonts w:eastAsia="Times New Roman" w:cstheme="minorHAnsi"/>
          <w:lang w:val="en-US" w:eastAsia="de-DE"/>
        </w:rPr>
        <w:t xml:space="preserve">altitude </w:t>
      </w:r>
      <w:r w:rsidR="003254BF">
        <w:rPr>
          <w:rFonts w:eastAsia="Times New Roman" w:cstheme="minorHAnsi"/>
          <w:lang w:val="en-US" w:eastAsia="de-DE"/>
        </w:rPr>
        <w:t>of languages with uvulars</w:t>
      </w:r>
      <w:r w:rsidR="00941910">
        <w:rPr>
          <w:rFonts w:eastAsia="Times New Roman" w:cstheme="minorHAnsi"/>
          <w:lang w:val="en-US" w:eastAsia="de-DE"/>
        </w:rPr>
        <w:t xml:space="preserve"> in the subset of the PHOIBLE data </w:t>
      </w:r>
      <w:ins w:id="505" w:author="Microsoft Office User" w:date="2020-08-13T14:46:00Z">
        <w:r w:rsidR="00130127">
          <w:rPr>
            <w:rFonts w:eastAsia="Times New Roman" w:cstheme="minorHAnsi"/>
            <w:lang w:val="en-US" w:eastAsia="de-DE"/>
          </w:rPr>
          <w:t xml:space="preserve">that </w:t>
        </w:r>
      </w:ins>
      <w:r w:rsidR="00941910">
        <w:rPr>
          <w:rFonts w:eastAsia="Times New Roman" w:cstheme="minorHAnsi"/>
          <w:lang w:val="en-US" w:eastAsia="de-DE"/>
        </w:rPr>
        <w:t>we analyze</w:t>
      </w:r>
      <w:del w:id="506" w:author="Microsoft Office User" w:date="2020-08-13T14:46:00Z">
        <w:r w:rsidR="00941910" w:rsidDel="00130127">
          <w:rPr>
            <w:rFonts w:eastAsia="Times New Roman" w:cstheme="minorHAnsi"/>
            <w:lang w:val="en-US" w:eastAsia="de-DE"/>
          </w:rPr>
          <w:delText xml:space="preserve"> here</w:delText>
        </w:r>
      </w:del>
      <w:ins w:id="507" w:author="Microsoft Office User" w:date="2020-08-13T14:46:00Z">
        <w:r w:rsidR="00130127">
          <w:rPr>
            <w:rFonts w:eastAsia="Times New Roman" w:cstheme="minorHAnsi"/>
            <w:lang w:val="en-US" w:eastAsia="de-DE"/>
          </w:rPr>
          <w:t>d</w:t>
        </w:r>
      </w:ins>
      <w:r w:rsidR="003254BF">
        <w:rPr>
          <w:rFonts w:eastAsia="Times New Roman" w:cstheme="minorHAnsi"/>
          <w:lang w:val="en-US" w:eastAsia="de-DE"/>
        </w:rPr>
        <w:t xml:space="preserve"> is 1136.301</w:t>
      </w:r>
      <w:r w:rsidR="00FC7D0C">
        <w:rPr>
          <w:rFonts w:eastAsia="Times New Roman" w:cstheme="minorHAnsi"/>
          <w:lang w:val="en-US" w:eastAsia="de-DE"/>
        </w:rPr>
        <w:t xml:space="preserve"> m</w:t>
      </w:r>
      <w:ins w:id="508" w:author="Microsoft Office User" w:date="2020-08-13T14:46:00Z">
        <w:r w:rsidR="00130127">
          <w:rPr>
            <w:rFonts w:eastAsia="Times New Roman" w:cstheme="minorHAnsi"/>
            <w:lang w:val="en-US" w:eastAsia="de-DE"/>
          </w:rPr>
          <w:t>eters above sea level (masl)</w:t>
        </w:r>
      </w:ins>
      <w:del w:id="509" w:author="Microsoft Office User" w:date="2020-08-13T14:46:00Z">
        <w:r w:rsidR="00FC7D0C" w:rsidDel="00130127">
          <w:rPr>
            <w:rFonts w:eastAsia="Times New Roman" w:cstheme="minorHAnsi"/>
            <w:lang w:val="en-US" w:eastAsia="de-DE"/>
          </w:rPr>
          <w:delText>asl</w:delText>
        </w:r>
      </w:del>
      <w:r w:rsidR="00941910">
        <w:rPr>
          <w:rFonts w:eastAsia="Times New Roman" w:cstheme="minorHAnsi"/>
          <w:lang w:val="en-US" w:eastAsia="de-DE"/>
        </w:rPr>
        <w:t xml:space="preserve"> (</w:t>
      </w:r>
      <w:r w:rsidR="003254BF">
        <w:rPr>
          <w:rFonts w:eastAsia="Times New Roman" w:cstheme="minorHAnsi"/>
          <w:lang w:val="en-US" w:eastAsia="de-DE"/>
        </w:rPr>
        <w:t>median 623 m</w:t>
      </w:r>
      <w:r w:rsidR="00FC7D0C">
        <w:rPr>
          <w:rFonts w:eastAsia="Times New Roman" w:cstheme="minorHAnsi"/>
          <w:lang w:val="en-US" w:eastAsia="de-DE"/>
        </w:rPr>
        <w:t>asl</w:t>
      </w:r>
      <w:r w:rsidR="00941910">
        <w:rPr>
          <w:rFonts w:eastAsia="Times New Roman" w:cstheme="minorHAnsi"/>
          <w:lang w:val="en-US" w:eastAsia="de-DE"/>
        </w:rPr>
        <w:t>)</w:t>
      </w:r>
      <w:ins w:id="510" w:author="Microsoft Office User" w:date="2020-08-13T14:46:00Z">
        <w:r w:rsidR="00130127">
          <w:rPr>
            <w:rFonts w:eastAsia="Times New Roman" w:cstheme="minorHAnsi"/>
            <w:lang w:val="en-US" w:eastAsia="de-DE"/>
          </w:rPr>
          <w:t>.</w:t>
        </w:r>
      </w:ins>
      <w:r w:rsidR="003254BF">
        <w:rPr>
          <w:rFonts w:eastAsia="Times New Roman" w:cstheme="minorHAnsi"/>
          <w:lang w:val="en-US" w:eastAsia="de-DE"/>
        </w:rPr>
        <w:t xml:space="preserve"> </w:t>
      </w:r>
      <w:del w:id="511" w:author="Microsoft Office User" w:date="2020-08-13T14:46:00Z">
        <w:r w:rsidR="003254BF" w:rsidDel="00130127">
          <w:rPr>
            <w:rFonts w:eastAsia="Times New Roman" w:cstheme="minorHAnsi"/>
            <w:lang w:val="en-US" w:eastAsia="de-DE"/>
          </w:rPr>
          <w:delText xml:space="preserve">the </w:delText>
        </w:r>
      </w:del>
      <w:ins w:id="512" w:author="Microsoft Office User" w:date="2020-08-13T14:46:00Z">
        <w:r w:rsidR="00130127">
          <w:rPr>
            <w:rFonts w:eastAsia="Times New Roman" w:cstheme="minorHAnsi"/>
            <w:lang w:val="en-US" w:eastAsia="de-DE"/>
          </w:rPr>
          <w:t xml:space="preserve">The </w:t>
        </w:r>
      </w:ins>
      <w:r w:rsidR="003254BF">
        <w:rPr>
          <w:rFonts w:eastAsia="Times New Roman" w:cstheme="minorHAnsi"/>
          <w:lang w:val="en-US" w:eastAsia="de-DE"/>
        </w:rPr>
        <w:t>mean of languages without uvulars is 590.1413 masl (median 306 masl). The mean of languages with ejectives is 1236.913</w:t>
      </w:r>
      <w:r w:rsidR="00941910">
        <w:rPr>
          <w:rFonts w:eastAsia="Times New Roman" w:cstheme="minorHAnsi"/>
          <w:lang w:val="en-US" w:eastAsia="de-DE"/>
        </w:rPr>
        <w:t xml:space="preserve"> masl</w:t>
      </w:r>
      <w:r w:rsidR="003254BF">
        <w:rPr>
          <w:rFonts w:eastAsia="Times New Roman" w:cstheme="minorHAnsi"/>
          <w:lang w:val="en-US" w:eastAsia="de-DE"/>
        </w:rPr>
        <w:t xml:space="preserve"> (median 1136</w:t>
      </w:r>
      <w:r w:rsidR="00941910">
        <w:rPr>
          <w:rFonts w:eastAsia="Times New Roman" w:cstheme="minorHAnsi"/>
          <w:lang w:val="en-US" w:eastAsia="de-DE"/>
        </w:rPr>
        <w:t xml:space="preserve"> masl</w:t>
      </w:r>
      <w:del w:id="513" w:author="Microsoft Office User" w:date="2020-08-13T14:46:00Z">
        <w:r w:rsidR="003254BF" w:rsidDel="00130127">
          <w:rPr>
            <w:rFonts w:eastAsia="Times New Roman" w:cstheme="minorHAnsi"/>
            <w:lang w:val="en-US" w:eastAsia="de-DE"/>
          </w:rPr>
          <w:delText xml:space="preserve">), </w:delText>
        </w:r>
      </w:del>
      <w:ins w:id="514" w:author="Microsoft Office User" w:date="2020-08-13T14:46:00Z">
        <w:r w:rsidR="00130127">
          <w:rPr>
            <w:rFonts w:eastAsia="Times New Roman" w:cstheme="minorHAnsi"/>
            <w:lang w:val="en-US" w:eastAsia="de-DE"/>
          </w:rPr>
          <w:t xml:space="preserve">). And </w:t>
        </w:r>
      </w:ins>
      <w:r w:rsidR="003254BF">
        <w:rPr>
          <w:rFonts w:eastAsia="Times New Roman" w:cstheme="minorHAnsi"/>
          <w:lang w:val="en-US" w:eastAsia="de-DE"/>
        </w:rPr>
        <w:t xml:space="preserve">the mean of languages without this class of sound is </w:t>
      </w:r>
      <w:r w:rsidR="0053658F">
        <w:rPr>
          <w:rFonts w:eastAsia="Times New Roman" w:cstheme="minorHAnsi"/>
          <w:lang w:val="en-US" w:eastAsia="de-DE"/>
        </w:rPr>
        <w:t xml:space="preserve">606.0188 </w:t>
      </w:r>
      <w:r w:rsidR="00941910">
        <w:rPr>
          <w:rFonts w:eastAsia="Times New Roman" w:cstheme="minorHAnsi"/>
          <w:lang w:val="en-US" w:eastAsia="de-DE"/>
        </w:rPr>
        <w:t xml:space="preserve">masl </w:t>
      </w:r>
      <w:r w:rsidR="0053658F">
        <w:rPr>
          <w:rFonts w:eastAsia="Times New Roman" w:cstheme="minorHAnsi"/>
          <w:lang w:val="en-US" w:eastAsia="de-DE"/>
        </w:rPr>
        <w:t>(median 304.5</w:t>
      </w:r>
      <w:r w:rsidR="00941910">
        <w:rPr>
          <w:rFonts w:eastAsia="Times New Roman" w:cstheme="minorHAnsi"/>
          <w:lang w:val="en-US" w:eastAsia="de-DE"/>
        </w:rPr>
        <w:t xml:space="preserve"> masl</w:t>
      </w:r>
      <w:r w:rsidR="0053658F">
        <w:rPr>
          <w:rFonts w:eastAsia="Times New Roman" w:cstheme="minorHAnsi"/>
          <w:lang w:val="en-US" w:eastAsia="de-DE"/>
        </w:rPr>
        <w:t xml:space="preserve">). </w:t>
      </w:r>
      <w:r w:rsidR="00FC7D0C">
        <w:rPr>
          <w:rFonts w:eastAsia="Times New Roman" w:cstheme="minorHAnsi"/>
          <w:lang w:val="en-US" w:eastAsia="de-DE"/>
        </w:rPr>
        <w:t xml:space="preserve">Thus, languages with both types of sounds are on average consistently spoken at higher altitudes </w:t>
      </w:r>
      <w:ins w:id="515" w:author="Microsoft Office User" w:date="2020-08-13T14:46:00Z">
        <w:r w:rsidR="00130127">
          <w:rPr>
            <w:rFonts w:eastAsia="Times New Roman" w:cstheme="minorHAnsi"/>
            <w:lang w:val="en-US" w:eastAsia="de-DE"/>
          </w:rPr>
          <w:t>tha</w:t>
        </w:r>
      </w:ins>
      <w:ins w:id="516" w:author="Microsoft Office User" w:date="2020-08-13T14:47:00Z">
        <w:r w:rsidR="00130127">
          <w:rPr>
            <w:rFonts w:eastAsia="Times New Roman" w:cstheme="minorHAnsi"/>
            <w:lang w:val="en-US" w:eastAsia="de-DE"/>
          </w:rPr>
          <w:t xml:space="preserve">n those languages </w:t>
        </w:r>
      </w:ins>
      <w:del w:id="517" w:author="Microsoft Office User" w:date="2020-08-13T14:47:00Z">
        <w:r w:rsidR="00FC7D0C" w:rsidDel="00130127">
          <w:rPr>
            <w:rFonts w:eastAsia="Times New Roman" w:cstheme="minorHAnsi"/>
            <w:lang w:val="en-US" w:eastAsia="de-DE"/>
          </w:rPr>
          <w:delText xml:space="preserve">that those </w:delText>
        </w:r>
      </w:del>
      <w:r w:rsidR="00FC7D0C">
        <w:rPr>
          <w:rFonts w:eastAsia="Times New Roman" w:cstheme="minorHAnsi"/>
          <w:lang w:val="en-US" w:eastAsia="de-DE"/>
        </w:rPr>
        <w:t>that lack them.</w:t>
      </w:r>
    </w:p>
    <w:p w14:paraId="17D4EB90" w14:textId="07C57F51" w:rsidR="0053658F" w:rsidRDefault="0053658F" w:rsidP="00D16699">
      <w:pPr>
        <w:spacing w:after="0" w:line="240" w:lineRule="auto"/>
        <w:rPr>
          <w:rFonts w:eastAsia="Times New Roman" w:cstheme="minorHAnsi"/>
          <w:lang w:val="en-US" w:eastAsia="de-DE"/>
        </w:rPr>
      </w:pPr>
    </w:p>
    <w:p w14:paraId="3EB1FC4D" w14:textId="750ED8EB" w:rsidR="0053658F" w:rsidRDefault="00FC7D0C" w:rsidP="00D16699">
      <w:pPr>
        <w:spacing w:after="0" w:line="240" w:lineRule="auto"/>
        <w:rPr>
          <w:rFonts w:eastAsia="Times New Roman" w:cstheme="minorHAnsi"/>
          <w:lang w:val="en-US" w:eastAsia="de-DE"/>
        </w:rPr>
      </w:pPr>
      <w:del w:id="518" w:author="Microsoft Office User" w:date="2020-08-13T14:47:00Z">
        <w:r w:rsidDel="00130127">
          <w:rPr>
            <w:rFonts w:eastAsia="Times New Roman" w:cstheme="minorHAnsi"/>
            <w:lang w:val="en-US" w:eastAsia="de-DE"/>
          </w:rPr>
          <w:delText>We proceed by</w:delText>
        </w:r>
      </w:del>
      <w:ins w:id="519" w:author="Microsoft Office User" w:date="2020-08-13T14:47:00Z">
        <w:r w:rsidR="00130127">
          <w:rPr>
            <w:rFonts w:eastAsia="Times New Roman" w:cstheme="minorHAnsi"/>
            <w:lang w:val="en-US" w:eastAsia="de-DE"/>
          </w:rPr>
          <w:t>Next we assessed</w:t>
        </w:r>
      </w:ins>
      <w:del w:id="520" w:author="Microsoft Office User" w:date="2020-08-13T14:47:00Z">
        <w:r w:rsidDel="00130127">
          <w:rPr>
            <w:rFonts w:eastAsia="Times New Roman" w:cstheme="minorHAnsi"/>
            <w:lang w:val="en-US" w:eastAsia="de-DE"/>
          </w:rPr>
          <w:delText xml:space="preserve"> assessing </w:delText>
        </w:r>
      </w:del>
      <w:ins w:id="521" w:author="Microsoft Office User" w:date="2020-08-13T14:47:00Z">
        <w:r w:rsidR="00130127">
          <w:rPr>
            <w:rFonts w:eastAsia="Times New Roman" w:cstheme="minorHAnsi"/>
            <w:lang w:val="en-US" w:eastAsia="de-DE"/>
          </w:rPr>
          <w:t xml:space="preserve"> </w:t>
        </w:r>
      </w:ins>
      <w:r>
        <w:rPr>
          <w:rFonts w:eastAsia="Times New Roman" w:cstheme="minorHAnsi"/>
          <w:lang w:val="en-US" w:eastAsia="de-DE"/>
        </w:rPr>
        <w:t xml:space="preserve">mean evaluation of languages with uvulars and ejectives and those without </w:t>
      </w:r>
      <w:ins w:id="522" w:author="Microsoft Office User" w:date="2020-08-13T14:47:00Z">
        <w:r w:rsidR="00130127">
          <w:rPr>
            <w:rFonts w:eastAsia="Times New Roman" w:cstheme="minorHAnsi"/>
            <w:lang w:val="en-US" w:eastAsia="de-DE"/>
          </w:rPr>
          <w:t xml:space="preserve">them </w:t>
        </w:r>
      </w:ins>
      <w:r>
        <w:rPr>
          <w:rFonts w:eastAsia="Times New Roman" w:cstheme="minorHAnsi"/>
          <w:lang w:val="en-US" w:eastAsia="de-DE"/>
        </w:rPr>
        <w:t xml:space="preserve">separately by the macroareas defined in </w:t>
      </w:r>
      <w:del w:id="523" w:author="Microsoft Office User" w:date="2020-08-13T14:47:00Z">
        <w:r w:rsidDel="00130127">
          <w:rPr>
            <w:rFonts w:eastAsia="Times New Roman" w:cstheme="minorHAnsi"/>
            <w:lang w:val="en-US" w:eastAsia="de-DE"/>
          </w:rPr>
          <w:delText xml:space="preserve">section </w:delText>
        </w:r>
      </w:del>
      <w:ins w:id="524" w:author="Microsoft Office User" w:date="2020-08-13T14:47:00Z">
        <w:r w:rsidR="00130127">
          <w:rPr>
            <w:rFonts w:eastAsia="Times New Roman" w:cstheme="minorHAnsi"/>
            <w:lang w:val="en-US" w:eastAsia="de-DE"/>
          </w:rPr>
          <w:t xml:space="preserve">Section </w:t>
        </w:r>
      </w:ins>
      <w:r>
        <w:rPr>
          <w:rFonts w:eastAsia="Times New Roman" w:cstheme="minorHAnsi"/>
          <w:lang w:val="en-US" w:eastAsia="de-DE"/>
        </w:rPr>
        <w:t xml:space="preserve">3.3. </w:t>
      </w:r>
      <w:r w:rsidR="0053658F">
        <w:rPr>
          <w:rFonts w:eastAsia="Times New Roman" w:cstheme="minorHAnsi"/>
          <w:lang w:val="en-US" w:eastAsia="de-DE"/>
        </w:rPr>
        <w:t xml:space="preserve">Table 2 provides the mean values for the eleven </w:t>
      </w:r>
      <w:r w:rsidR="00CD0C5F">
        <w:rPr>
          <w:rFonts w:eastAsia="Times New Roman" w:cstheme="minorHAnsi"/>
          <w:lang w:val="en-US" w:eastAsia="de-DE"/>
        </w:rPr>
        <w:t>macroarea</w:t>
      </w:r>
      <w:r w:rsidR="0053658F">
        <w:rPr>
          <w:rFonts w:eastAsia="Times New Roman" w:cstheme="minorHAnsi"/>
          <w:lang w:val="en-US" w:eastAsia="de-DE"/>
        </w:rPr>
        <w:t>s defined for this study, together with the number of languages contributing to each cell.</w:t>
      </w:r>
    </w:p>
    <w:p w14:paraId="6B9390D0" w14:textId="77777777" w:rsidR="0053658F" w:rsidRDefault="0053658F" w:rsidP="00D16699">
      <w:pPr>
        <w:spacing w:after="0" w:line="240" w:lineRule="auto"/>
        <w:rPr>
          <w:rFonts w:eastAsia="Times New Roman" w:cstheme="minorHAnsi"/>
          <w:lang w:val="en-US" w:eastAsia="de-DE"/>
        </w:rPr>
      </w:pPr>
    </w:p>
    <w:p w14:paraId="4EB5B06A" w14:textId="3F91EA87" w:rsidR="00D16699" w:rsidRDefault="00D16699" w:rsidP="00D16699">
      <w:pPr>
        <w:spacing w:after="0" w:line="240" w:lineRule="auto"/>
        <w:rPr>
          <w:rFonts w:eastAsia="Times New Roman" w:cstheme="minorHAnsi"/>
          <w:lang w:val="en-US" w:eastAsia="de-DE"/>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12"/>
        <w:gridCol w:w="1231"/>
        <w:gridCol w:w="606"/>
        <w:gridCol w:w="1189"/>
        <w:gridCol w:w="701"/>
        <w:gridCol w:w="1244"/>
        <w:gridCol w:w="706"/>
        <w:gridCol w:w="1211"/>
        <w:gridCol w:w="862"/>
      </w:tblGrid>
      <w:tr w:rsidR="0053658F" w14:paraId="10A6CE53" w14:textId="77777777" w:rsidTr="003E7E9D">
        <w:trPr>
          <w:trHeight w:val="1680"/>
        </w:trPr>
        <w:tc>
          <w:tcPr>
            <w:tcW w:w="1312" w:type="dxa"/>
            <w:tcBorders>
              <w:top w:val="single" w:sz="4" w:space="0" w:color="auto"/>
              <w:bottom w:val="single" w:sz="4" w:space="0" w:color="auto"/>
            </w:tcBorders>
          </w:tcPr>
          <w:p w14:paraId="506FFAF4" w14:textId="77777777" w:rsidR="0053658F" w:rsidRDefault="0053658F" w:rsidP="00766468">
            <w:pPr>
              <w:rPr>
                <w:rFonts w:eastAsia="Times New Roman" w:cstheme="minorHAnsi"/>
                <w:lang w:val="en-US" w:eastAsia="de-DE"/>
              </w:rPr>
            </w:pPr>
            <w:r>
              <w:rPr>
                <w:rFonts w:eastAsia="Times New Roman" w:cstheme="minorHAnsi"/>
                <w:lang w:val="en-US" w:eastAsia="de-DE"/>
              </w:rPr>
              <w:t>Macroarea</w:t>
            </w:r>
          </w:p>
        </w:tc>
        <w:tc>
          <w:tcPr>
            <w:tcW w:w="1231" w:type="dxa"/>
            <w:tcBorders>
              <w:top w:val="single" w:sz="4" w:space="0" w:color="auto"/>
              <w:bottom w:val="single" w:sz="4" w:space="0" w:color="auto"/>
            </w:tcBorders>
          </w:tcPr>
          <w:p w14:paraId="72FB4E29" w14:textId="77777777" w:rsidR="0053658F" w:rsidRDefault="0053658F" w:rsidP="00766468">
            <w:pPr>
              <w:rPr>
                <w:rFonts w:eastAsia="Times New Roman" w:cstheme="minorHAnsi"/>
                <w:lang w:val="en-US" w:eastAsia="de-DE"/>
              </w:rPr>
            </w:pPr>
            <w:r>
              <w:rPr>
                <w:rFonts w:eastAsia="Times New Roman" w:cstheme="minorHAnsi"/>
                <w:lang w:val="en-US" w:eastAsia="de-DE"/>
              </w:rPr>
              <w:t>Mean elevation of languages with uvulars</w:t>
            </w:r>
          </w:p>
        </w:tc>
        <w:tc>
          <w:tcPr>
            <w:tcW w:w="606" w:type="dxa"/>
            <w:tcBorders>
              <w:top w:val="single" w:sz="4" w:space="0" w:color="auto"/>
              <w:bottom w:val="single" w:sz="4" w:space="0" w:color="auto"/>
            </w:tcBorders>
          </w:tcPr>
          <w:p w14:paraId="2DF26DD6" w14:textId="77777777" w:rsidR="0053658F" w:rsidRPr="0053658F" w:rsidRDefault="0053658F" w:rsidP="00766468">
            <w:pPr>
              <w:rPr>
                <w:rFonts w:eastAsia="Times New Roman" w:cstheme="minorHAnsi"/>
                <w:i/>
                <w:lang w:val="en-US" w:eastAsia="de-DE"/>
              </w:rPr>
            </w:pPr>
            <w:r w:rsidRPr="0053658F">
              <w:rPr>
                <w:rFonts w:eastAsia="Times New Roman" w:cstheme="minorHAnsi"/>
                <w:i/>
                <w:lang w:val="en-US" w:eastAsia="de-DE"/>
              </w:rPr>
              <w:t>n</w:t>
            </w:r>
          </w:p>
        </w:tc>
        <w:tc>
          <w:tcPr>
            <w:tcW w:w="1189" w:type="dxa"/>
            <w:tcBorders>
              <w:top w:val="single" w:sz="4" w:space="0" w:color="auto"/>
              <w:bottom w:val="single" w:sz="4" w:space="0" w:color="auto"/>
            </w:tcBorders>
          </w:tcPr>
          <w:p w14:paraId="486C76CB" w14:textId="77777777" w:rsidR="0053658F" w:rsidRDefault="0053658F" w:rsidP="00766468">
            <w:pPr>
              <w:rPr>
                <w:rFonts w:eastAsia="Times New Roman" w:cstheme="minorHAnsi"/>
                <w:lang w:val="en-US" w:eastAsia="de-DE"/>
              </w:rPr>
            </w:pPr>
            <w:r>
              <w:rPr>
                <w:rFonts w:eastAsia="Times New Roman" w:cstheme="minorHAnsi"/>
                <w:lang w:val="en-US" w:eastAsia="de-DE"/>
              </w:rPr>
              <w:t>Mean elevation of languages without uvulars</w:t>
            </w:r>
          </w:p>
        </w:tc>
        <w:tc>
          <w:tcPr>
            <w:tcW w:w="701" w:type="dxa"/>
            <w:tcBorders>
              <w:top w:val="single" w:sz="4" w:space="0" w:color="auto"/>
              <w:bottom w:val="single" w:sz="4" w:space="0" w:color="auto"/>
            </w:tcBorders>
          </w:tcPr>
          <w:p w14:paraId="0416319A" w14:textId="77777777" w:rsidR="0053658F" w:rsidRPr="0053658F" w:rsidRDefault="0053658F" w:rsidP="00766468">
            <w:pPr>
              <w:rPr>
                <w:rFonts w:eastAsia="Times New Roman" w:cstheme="minorHAnsi"/>
                <w:i/>
                <w:lang w:val="en-US" w:eastAsia="de-DE"/>
              </w:rPr>
            </w:pPr>
            <w:r w:rsidRPr="0053658F">
              <w:rPr>
                <w:rFonts w:eastAsia="Times New Roman" w:cstheme="minorHAnsi"/>
                <w:i/>
                <w:lang w:val="en-US" w:eastAsia="de-DE"/>
              </w:rPr>
              <w:t>n</w:t>
            </w:r>
          </w:p>
        </w:tc>
        <w:tc>
          <w:tcPr>
            <w:tcW w:w="1244" w:type="dxa"/>
            <w:tcBorders>
              <w:top w:val="single" w:sz="4" w:space="0" w:color="auto"/>
              <w:bottom w:val="single" w:sz="4" w:space="0" w:color="auto"/>
            </w:tcBorders>
          </w:tcPr>
          <w:p w14:paraId="62798AFA" w14:textId="77777777" w:rsidR="0053658F" w:rsidRDefault="0053658F" w:rsidP="00766468">
            <w:pPr>
              <w:rPr>
                <w:rFonts w:eastAsia="Times New Roman" w:cstheme="minorHAnsi"/>
                <w:lang w:val="en-US" w:eastAsia="de-DE"/>
              </w:rPr>
            </w:pPr>
            <w:r>
              <w:rPr>
                <w:rFonts w:eastAsia="Times New Roman" w:cstheme="minorHAnsi"/>
                <w:lang w:val="en-US" w:eastAsia="de-DE"/>
              </w:rPr>
              <w:t>Mean elevation of languages with ejectives</w:t>
            </w:r>
          </w:p>
        </w:tc>
        <w:tc>
          <w:tcPr>
            <w:tcW w:w="706" w:type="dxa"/>
            <w:tcBorders>
              <w:top w:val="single" w:sz="4" w:space="0" w:color="auto"/>
              <w:bottom w:val="single" w:sz="4" w:space="0" w:color="auto"/>
            </w:tcBorders>
          </w:tcPr>
          <w:p w14:paraId="6BD59533" w14:textId="77777777" w:rsidR="0053658F" w:rsidRPr="0053658F" w:rsidRDefault="0053658F" w:rsidP="00766468">
            <w:pPr>
              <w:rPr>
                <w:rFonts w:eastAsia="Times New Roman" w:cstheme="minorHAnsi"/>
                <w:i/>
                <w:lang w:val="en-US" w:eastAsia="de-DE"/>
              </w:rPr>
            </w:pPr>
            <w:r w:rsidRPr="0053658F">
              <w:rPr>
                <w:rFonts w:eastAsia="Times New Roman" w:cstheme="minorHAnsi"/>
                <w:i/>
                <w:lang w:val="en-US" w:eastAsia="de-DE"/>
              </w:rPr>
              <w:t>n</w:t>
            </w:r>
          </w:p>
        </w:tc>
        <w:tc>
          <w:tcPr>
            <w:tcW w:w="1211" w:type="dxa"/>
            <w:tcBorders>
              <w:top w:val="single" w:sz="4" w:space="0" w:color="auto"/>
              <w:bottom w:val="single" w:sz="4" w:space="0" w:color="auto"/>
            </w:tcBorders>
          </w:tcPr>
          <w:p w14:paraId="7BC9B372" w14:textId="77777777" w:rsidR="0053658F" w:rsidRDefault="0053658F" w:rsidP="00766468">
            <w:pPr>
              <w:rPr>
                <w:rFonts w:eastAsia="Times New Roman" w:cstheme="minorHAnsi"/>
                <w:lang w:val="en-US" w:eastAsia="de-DE"/>
              </w:rPr>
            </w:pPr>
            <w:r>
              <w:rPr>
                <w:rFonts w:eastAsia="Times New Roman" w:cstheme="minorHAnsi"/>
                <w:lang w:val="en-US" w:eastAsia="de-DE"/>
              </w:rPr>
              <w:t>Mean elevation of languages without ejectives</w:t>
            </w:r>
          </w:p>
        </w:tc>
        <w:tc>
          <w:tcPr>
            <w:tcW w:w="862" w:type="dxa"/>
            <w:tcBorders>
              <w:top w:val="single" w:sz="4" w:space="0" w:color="auto"/>
              <w:bottom w:val="single" w:sz="4" w:space="0" w:color="auto"/>
            </w:tcBorders>
          </w:tcPr>
          <w:p w14:paraId="03F6083D" w14:textId="77777777" w:rsidR="0053658F" w:rsidRPr="0053658F" w:rsidRDefault="0053658F" w:rsidP="00766468">
            <w:pPr>
              <w:rPr>
                <w:rFonts w:eastAsia="Times New Roman" w:cstheme="minorHAnsi"/>
                <w:i/>
                <w:lang w:val="en-US" w:eastAsia="de-DE"/>
              </w:rPr>
            </w:pPr>
            <w:r w:rsidRPr="0053658F">
              <w:rPr>
                <w:rFonts w:eastAsia="Times New Roman" w:cstheme="minorHAnsi"/>
                <w:i/>
                <w:lang w:val="en-US" w:eastAsia="de-DE"/>
              </w:rPr>
              <w:t>n</w:t>
            </w:r>
          </w:p>
        </w:tc>
      </w:tr>
      <w:tr w:rsidR="0053658F" w14:paraId="3E37970E" w14:textId="77777777" w:rsidTr="003E7E9D">
        <w:tc>
          <w:tcPr>
            <w:tcW w:w="1312" w:type="dxa"/>
            <w:tcBorders>
              <w:top w:val="single" w:sz="4" w:space="0" w:color="auto"/>
            </w:tcBorders>
          </w:tcPr>
          <w:p w14:paraId="6A460889" w14:textId="77777777" w:rsidR="0053658F" w:rsidRDefault="0053658F" w:rsidP="00766468">
            <w:pPr>
              <w:rPr>
                <w:rFonts w:eastAsia="Times New Roman" w:cstheme="minorHAnsi"/>
                <w:lang w:val="en-US" w:eastAsia="de-DE"/>
              </w:rPr>
            </w:pPr>
            <w:r>
              <w:rPr>
                <w:rFonts w:eastAsia="Times New Roman" w:cstheme="minorHAnsi"/>
                <w:lang w:val="en-US" w:eastAsia="de-DE"/>
              </w:rPr>
              <w:t>Europe</w:t>
            </w:r>
          </w:p>
        </w:tc>
        <w:tc>
          <w:tcPr>
            <w:tcW w:w="1231" w:type="dxa"/>
            <w:tcBorders>
              <w:top w:val="single" w:sz="4" w:space="0" w:color="auto"/>
            </w:tcBorders>
          </w:tcPr>
          <w:p w14:paraId="1BC26D6D" w14:textId="77777777" w:rsidR="0053658F" w:rsidRPr="00B23662" w:rsidRDefault="0053658F" w:rsidP="00766468">
            <w:pPr>
              <w:pStyle w:val="HTMLVorformatiert"/>
              <w:shd w:val="clear" w:color="auto" w:fill="FFFFFF"/>
              <w:wordWrap w:val="0"/>
              <w:spacing w:line="225" w:lineRule="atLeast"/>
              <w:rPr>
                <w:rFonts w:ascii="Lucida Console" w:hAnsi="Lucida Console"/>
                <w:color w:val="000000"/>
              </w:rPr>
            </w:pPr>
            <w:r>
              <w:rPr>
                <w:rStyle w:val="gnkrckgcgsb"/>
                <w:rFonts w:ascii="Lucida Console" w:hAnsi="Lucida Console"/>
                <w:color w:val="000000"/>
                <w:bdr w:val="none" w:sz="0" w:space="0" w:color="auto" w:frame="1"/>
              </w:rPr>
              <w:t>872.9118</w:t>
            </w:r>
          </w:p>
        </w:tc>
        <w:tc>
          <w:tcPr>
            <w:tcW w:w="606" w:type="dxa"/>
            <w:tcBorders>
              <w:top w:val="single" w:sz="4" w:space="0" w:color="auto"/>
            </w:tcBorders>
          </w:tcPr>
          <w:p w14:paraId="0CECB988" w14:textId="77777777" w:rsidR="0053658F" w:rsidRPr="00497084" w:rsidRDefault="0053658F" w:rsidP="00766468">
            <w:pPr>
              <w:rPr>
                <w:rFonts w:eastAsia="Times New Roman" w:cstheme="minorHAnsi"/>
                <w:lang w:val="en-US" w:eastAsia="de-DE"/>
              </w:rPr>
            </w:pPr>
            <w:r>
              <w:rPr>
                <w:rFonts w:eastAsia="Times New Roman" w:cstheme="minorHAnsi"/>
                <w:lang w:val="en-US" w:eastAsia="de-DE"/>
              </w:rPr>
              <w:t>35</w:t>
            </w:r>
          </w:p>
        </w:tc>
        <w:tc>
          <w:tcPr>
            <w:tcW w:w="1189" w:type="dxa"/>
            <w:tcBorders>
              <w:top w:val="single" w:sz="4" w:space="0" w:color="auto"/>
            </w:tcBorders>
          </w:tcPr>
          <w:p w14:paraId="70963C18" w14:textId="77777777" w:rsidR="0053658F" w:rsidRPr="00B23662" w:rsidRDefault="0053658F" w:rsidP="007664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Lucida Console" w:eastAsia="Times New Roman" w:hAnsi="Lucida Console" w:cs="Courier New"/>
                <w:color w:val="000000"/>
                <w:sz w:val="20"/>
                <w:szCs w:val="20"/>
                <w:lang w:eastAsia="de-DE"/>
              </w:rPr>
            </w:pPr>
            <w:r w:rsidRPr="00B23662">
              <w:rPr>
                <w:rFonts w:ascii="Lucida Console" w:eastAsia="Times New Roman" w:hAnsi="Lucida Console" w:cs="Courier New"/>
                <w:color w:val="000000"/>
                <w:sz w:val="20"/>
                <w:szCs w:val="20"/>
                <w:bdr w:val="none" w:sz="0" w:space="0" w:color="auto" w:frame="1"/>
                <w:lang w:eastAsia="de-DE"/>
              </w:rPr>
              <w:t>342.4667</w:t>
            </w:r>
          </w:p>
          <w:p w14:paraId="4E8C4C92" w14:textId="77777777" w:rsidR="0053658F" w:rsidRPr="00497084" w:rsidRDefault="0053658F" w:rsidP="00766468">
            <w:pPr>
              <w:rPr>
                <w:rFonts w:eastAsia="Times New Roman" w:cstheme="minorHAnsi"/>
                <w:lang w:val="en-US" w:eastAsia="de-DE"/>
              </w:rPr>
            </w:pPr>
          </w:p>
        </w:tc>
        <w:tc>
          <w:tcPr>
            <w:tcW w:w="701" w:type="dxa"/>
            <w:tcBorders>
              <w:top w:val="single" w:sz="4" w:space="0" w:color="auto"/>
            </w:tcBorders>
          </w:tcPr>
          <w:p w14:paraId="77624D95" w14:textId="77777777" w:rsidR="0053658F" w:rsidRDefault="0053658F" w:rsidP="00766468">
            <w:pPr>
              <w:rPr>
                <w:rFonts w:eastAsia="Times New Roman" w:cstheme="minorHAnsi"/>
                <w:lang w:val="en-US" w:eastAsia="de-DE"/>
              </w:rPr>
            </w:pPr>
            <w:r>
              <w:rPr>
                <w:rFonts w:eastAsia="Times New Roman" w:cstheme="minorHAnsi"/>
                <w:lang w:val="en-US" w:eastAsia="de-DE"/>
              </w:rPr>
              <w:t>81</w:t>
            </w:r>
          </w:p>
        </w:tc>
        <w:tc>
          <w:tcPr>
            <w:tcW w:w="1244" w:type="dxa"/>
            <w:tcBorders>
              <w:top w:val="single" w:sz="4" w:space="0" w:color="auto"/>
            </w:tcBorders>
          </w:tcPr>
          <w:p w14:paraId="11475773" w14:textId="77777777" w:rsidR="0053658F" w:rsidRDefault="0053658F" w:rsidP="00766468">
            <w:pPr>
              <w:rPr>
                <w:rFonts w:eastAsia="Times New Roman" w:cstheme="minorHAnsi"/>
                <w:lang w:val="en-US" w:eastAsia="de-DE"/>
              </w:rPr>
            </w:pPr>
            <w:r>
              <w:rPr>
                <w:rFonts w:eastAsia="Times New Roman" w:cstheme="minorHAnsi"/>
                <w:lang w:val="en-US" w:eastAsia="de-DE"/>
              </w:rPr>
              <w:t>1388</w:t>
            </w:r>
          </w:p>
        </w:tc>
        <w:tc>
          <w:tcPr>
            <w:tcW w:w="706" w:type="dxa"/>
            <w:tcBorders>
              <w:top w:val="single" w:sz="4" w:space="0" w:color="auto"/>
            </w:tcBorders>
          </w:tcPr>
          <w:p w14:paraId="78F2963D" w14:textId="77777777" w:rsidR="0053658F" w:rsidRPr="00497084" w:rsidRDefault="0053658F" w:rsidP="007664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Lucida Console" w:eastAsia="Times New Roman" w:hAnsi="Lucida Console" w:cs="Courier New"/>
                <w:color w:val="000000"/>
                <w:sz w:val="20"/>
                <w:szCs w:val="20"/>
                <w:lang w:eastAsia="de-DE"/>
              </w:rPr>
            </w:pPr>
            <w:r>
              <w:rPr>
                <w:rFonts w:ascii="Lucida Console" w:eastAsia="Times New Roman" w:hAnsi="Lucida Console" w:cs="Courier New"/>
                <w:color w:val="000000"/>
                <w:sz w:val="20"/>
                <w:szCs w:val="20"/>
                <w:lang w:eastAsia="de-DE"/>
              </w:rPr>
              <w:t>21</w:t>
            </w:r>
          </w:p>
        </w:tc>
        <w:tc>
          <w:tcPr>
            <w:tcW w:w="1211" w:type="dxa"/>
            <w:tcBorders>
              <w:top w:val="single" w:sz="4" w:space="0" w:color="auto"/>
            </w:tcBorders>
          </w:tcPr>
          <w:p w14:paraId="0D7A9C99" w14:textId="77777777" w:rsidR="0053658F" w:rsidRPr="00497084" w:rsidRDefault="0053658F" w:rsidP="00766468">
            <w:pPr>
              <w:pStyle w:val="HTMLVorformatiert"/>
              <w:shd w:val="clear" w:color="auto" w:fill="FFFFFF"/>
              <w:wordWrap w:val="0"/>
              <w:spacing w:line="225" w:lineRule="atLeast"/>
              <w:rPr>
                <w:rFonts w:ascii="Lucida Console" w:hAnsi="Lucida Console"/>
                <w:color w:val="000000"/>
              </w:rPr>
            </w:pPr>
            <w:r>
              <w:rPr>
                <w:rStyle w:val="gnkrckgcgsb"/>
                <w:rFonts w:ascii="Lucida Console" w:hAnsi="Lucida Console"/>
                <w:color w:val="000000"/>
                <w:bdr w:val="none" w:sz="0" w:space="0" w:color="auto" w:frame="1"/>
              </w:rPr>
              <w:t>310.1573</w:t>
            </w:r>
          </w:p>
        </w:tc>
        <w:tc>
          <w:tcPr>
            <w:tcW w:w="862" w:type="dxa"/>
            <w:tcBorders>
              <w:top w:val="single" w:sz="4" w:space="0" w:color="auto"/>
            </w:tcBorders>
          </w:tcPr>
          <w:p w14:paraId="33D64591" w14:textId="77777777" w:rsidR="0053658F" w:rsidRPr="00B23662" w:rsidRDefault="0053658F" w:rsidP="007664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Lucida Console" w:eastAsia="Times New Roman" w:hAnsi="Lucida Console" w:cs="Courier New"/>
                <w:color w:val="000000"/>
                <w:sz w:val="20"/>
                <w:szCs w:val="20"/>
                <w:bdr w:val="none" w:sz="0" w:space="0" w:color="auto" w:frame="1"/>
                <w:lang w:eastAsia="de-DE"/>
              </w:rPr>
            </w:pPr>
            <w:r>
              <w:rPr>
                <w:rFonts w:ascii="Lucida Console" w:eastAsia="Times New Roman" w:hAnsi="Lucida Console" w:cs="Courier New"/>
                <w:color w:val="000000"/>
                <w:sz w:val="20"/>
                <w:szCs w:val="20"/>
                <w:bdr w:val="none" w:sz="0" w:space="0" w:color="auto" w:frame="1"/>
                <w:lang w:eastAsia="de-DE"/>
              </w:rPr>
              <w:t>95</w:t>
            </w:r>
          </w:p>
        </w:tc>
      </w:tr>
      <w:tr w:rsidR="0053658F" w14:paraId="2BC090FB" w14:textId="77777777" w:rsidTr="0053658F">
        <w:tc>
          <w:tcPr>
            <w:tcW w:w="1312" w:type="dxa"/>
          </w:tcPr>
          <w:p w14:paraId="75AAC395" w14:textId="77777777" w:rsidR="0053658F" w:rsidRDefault="0053658F" w:rsidP="00766468">
            <w:pPr>
              <w:rPr>
                <w:rFonts w:eastAsia="Times New Roman" w:cstheme="minorHAnsi"/>
                <w:lang w:val="en-US" w:eastAsia="de-DE"/>
              </w:rPr>
            </w:pPr>
            <w:r>
              <w:rPr>
                <w:rFonts w:eastAsia="Times New Roman" w:cstheme="minorHAnsi"/>
                <w:lang w:val="en-US" w:eastAsia="de-DE"/>
              </w:rPr>
              <w:t>Africa</w:t>
            </w:r>
          </w:p>
        </w:tc>
        <w:tc>
          <w:tcPr>
            <w:tcW w:w="1231" w:type="dxa"/>
          </w:tcPr>
          <w:p w14:paraId="331E209E" w14:textId="77777777" w:rsidR="0053658F" w:rsidRPr="00184F84" w:rsidRDefault="0053658F" w:rsidP="007664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Lucida Console" w:eastAsia="Times New Roman" w:hAnsi="Lucida Console" w:cs="Courier New"/>
                <w:color w:val="000000"/>
                <w:sz w:val="20"/>
                <w:szCs w:val="20"/>
                <w:lang w:eastAsia="de-DE"/>
              </w:rPr>
            </w:pPr>
            <w:r w:rsidRPr="00B23662">
              <w:rPr>
                <w:rFonts w:ascii="Lucida Console" w:eastAsia="Times New Roman" w:hAnsi="Lucida Console" w:cs="Courier New"/>
                <w:color w:val="000000"/>
                <w:sz w:val="20"/>
                <w:szCs w:val="20"/>
                <w:bdr w:val="none" w:sz="0" w:space="0" w:color="auto" w:frame="1"/>
                <w:lang w:eastAsia="de-DE"/>
              </w:rPr>
              <w:t>755.3889</w:t>
            </w:r>
          </w:p>
        </w:tc>
        <w:tc>
          <w:tcPr>
            <w:tcW w:w="606" w:type="dxa"/>
          </w:tcPr>
          <w:p w14:paraId="25D6200C" w14:textId="77777777" w:rsidR="0053658F" w:rsidRPr="00184F84" w:rsidRDefault="0053658F" w:rsidP="007664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Lucida Console" w:eastAsia="Times New Roman" w:hAnsi="Lucida Console" w:cs="Courier New"/>
                <w:color w:val="000000"/>
                <w:sz w:val="20"/>
                <w:szCs w:val="20"/>
                <w:lang w:eastAsia="de-DE"/>
              </w:rPr>
            </w:pPr>
            <w:r>
              <w:rPr>
                <w:rFonts w:ascii="Lucida Console" w:eastAsia="Times New Roman" w:hAnsi="Lucida Console" w:cs="Courier New"/>
                <w:color w:val="000000"/>
                <w:sz w:val="20"/>
                <w:szCs w:val="20"/>
                <w:lang w:eastAsia="de-DE"/>
              </w:rPr>
              <w:t>54</w:t>
            </w:r>
          </w:p>
        </w:tc>
        <w:tc>
          <w:tcPr>
            <w:tcW w:w="1189" w:type="dxa"/>
          </w:tcPr>
          <w:p w14:paraId="22982D40" w14:textId="77777777" w:rsidR="0053658F" w:rsidRPr="00184F84" w:rsidRDefault="0053658F" w:rsidP="00766468">
            <w:pPr>
              <w:pStyle w:val="HTMLVorformatiert"/>
              <w:shd w:val="clear" w:color="auto" w:fill="FFFFFF"/>
              <w:wordWrap w:val="0"/>
              <w:spacing w:line="225" w:lineRule="atLeast"/>
              <w:rPr>
                <w:rFonts w:ascii="Lucida Console" w:hAnsi="Lucida Console"/>
                <w:color w:val="000000"/>
              </w:rPr>
            </w:pPr>
            <w:r>
              <w:rPr>
                <w:rStyle w:val="gnkrckgcgsb"/>
                <w:rFonts w:ascii="Lucida Console" w:hAnsi="Lucida Console"/>
                <w:color w:val="000000"/>
                <w:bdr w:val="none" w:sz="0" w:space="0" w:color="auto" w:frame="1"/>
              </w:rPr>
              <w:t>678.2531</w:t>
            </w:r>
          </w:p>
        </w:tc>
        <w:tc>
          <w:tcPr>
            <w:tcW w:w="701" w:type="dxa"/>
          </w:tcPr>
          <w:p w14:paraId="430CAF44" w14:textId="77777777" w:rsidR="0053658F" w:rsidRDefault="0053658F" w:rsidP="00766468">
            <w:pPr>
              <w:rPr>
                <w:rFonts w:eastAsia="Times New Roman" w:cstheme="minorHAnsi"/>
                <w:lang w:val="en-US" w:eastAsia="de-DE"/>
              </w:rPr>
            </w:pPr>
            <w:r>
              <w:rPr>
                <w:rFonts w:eastAsia="Times New Roman" w:cstheme="minorHAnsi"/>
                <w:lang w:val="en-US" w:eastAsia="de-DE"/>
              </w:rPr>
              <w:t>653</w:t>
            </w:r>
          </w:p>
        </w:tc>
        <w:tc>
          <w:tcPr>
            <w:tcW w:w="1244" w:type="dxa"/>
          </w:tcPr>
          <w:p w14:paraId="58AC9453" w14:textId="77777777" w:rsidR="0053658F" w:rsidRPr="00B23662" w:rsidRDefault="0053658F" w:rsidP="00766468">
            <w:pPr>
              <w:pStyle w:val="HTMLVorformatiert"/>
              <w:shd w:val="clear" w:color="auto" w:fill="FFFFFF"/>
              <w:wordWrap w:val="0"/>
              <w:spacing w:line="225" w:lineRule="atLeast"/>
              <w:rPr>
                <w:rFonts w:ascii="Lucida Console" w:hAnsi="Lucida Console"/>
                <w:color w:val="000000"/>
              </w:rPr>
            </w:pPr>
            <w:r>
              <w:rPr>
                <w:rStyle w:val="gnkrckgcgsb"/>
                <w:rFonts w:ascii="Lucida Console" w:hAnsi="Lucida Console"/>
                <w:color w:val="000000"/>
                <w:bdr w:val="none" w:sz="0" w:space="0" w:color="auto" w:frame="1"/>
              </w:rPr>
              <w:t>1474.833</w:t>
            </w:r>
          </w:p>
        </w:tc>
        <w:tc>
          <w:tcPr>
            <w:tcW w:w="706" w:type="dxa"/>
          </w:tcPr>
          <w:p w14:paraId="6FC31F13" w14:textId="77777777" w:rsidR="0053658F" w:rsidRDefault="0053658F" w:rsidP="00766468">
            <w:pPr>
              <w:rPr>
                <w:rFonts w:eastAsia="Times New Roman" w:cstheme="minorHAnsi"/>
                <w:lang w:val="en-US" w:eastAsia="de-DE"/>
              </w:rPr>
            </w:pPr>
            <w:r>
              <w:rPr>
                <w:rFonts w:eastAsia="Times New Roman" w:cstheme="minorHAnsi"/>
                <w:lang w:val="en-US" w:eastAsia="de-DE"/>
              </w:rPr>
              <w:t>61</w:t>
            </w:r>
          </w:p>
        </w:tc>
        <w:tc>
          <w:tcPr>
            <w:tcW w:w="1211" w:type="dxa"/>
          </w:tcPr>
          <w:p w14:paraId="2B8BFD76" w14:textId="77777777" w:rsidR="0053658F" w:rsidRPr="00B23662" w:rsidRDefault="0053658F" w:rsidP="007664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Lucida Console" w:eastAsia="Times New Roman" w:hAnsi="Lucida Console" w:cs="Courier New"/>
                <w:color w:val="000000"/>
                <w:sz w:val="20"/>
                <w:szCs w:val="20"/>
                <w:lang w:eastAsia="de-DE"/>
              </w:rPr>
            </w:pPr>
            <w:r>
              <w:rPr>
                <w:rFonts w:ascii="Lucida Console" w:eastAsia="Times New Roman" w:hAnsi="Lucida Console" w:cs="Courier New"/>
                <w:color w:val="000000"/>
                <w:sz w:val="20"/>
                <w:szCs w:val="20"/>
                <w:bdr w:val="none" w:sz="0" w:space="0" w:color="auto" w:frame="1"/>
                <w:lang w:eastAsia="de-DE"/>
              </w:rPr>
              <w:t>609</w:t>
            </w:r>
          </w:p>
        </w:tc>
        <w:tc>
          <w:tcPr>
            <w:tcW w:w="862" w:type="dxa"/>
          </w:tcPr>
          <w:p w14:paraId="34875E87" w14:textId="77777777" w:rsidR="0053658F" w:rsidRDefault="0053658F" w:rsidP="00766468">
            <w:pPr>
              <w:pStyle w:val="HTMLVorformatiert"/>
              <w:shd w:val="clear" w:color="auto" w:fill="FFFFFF"/>
              <w:wordWrap w:val="0"/>
              <w:spacing w:line="225" w:lineRule="atLeast"/>
              <w:rPr>
                <w:rFonts w:ascii="Lucida Console" w:hAnsi="Lucida Console"/>
                <w:color w:val="000000"/>
              </w:rPr>
            </w:pPr>
            <w:r>
              <w:rPr>
                <w:rStyle w:val="gnkrckgcgsb"/>
                <w:rFonts w:ascii="Lucida Console" w:hAnsi="Lucida Console"/>
                <w:color w:val="000000"/>
                <w:bdr w:val="none" w:sz="0" w:space="0" w:color="auto" w:frame="1"/>
              </w:rPr>
              <w:t>646</w:t>
            </w:r>
          </w:p>
          <w:p w14:paraId="48421F88" w14:textId="77777777" w:rsidR="0053658F" w:rsidRDefault="0053658F" w:rsidP="00766468">
            <w:pPr>
              <w:rPr>
                <w:rFonts w:eastAsia="Times New Roman" w:cstheme="minorHAnsi"/>
                <w:lang w:val="en-US" w:eastAsia="de-DE"/>
              </w:rPr>
            </w:pPr>
          </w:p>
        </w:tc>
      </w:tr>
      <w:tr w:rsidR="0053658F" w14:paraId="4CF9CB36" w14:textId="77777777" w:rsidTr="0053658F">
        <w:trPr>
          <w:trHeight w:val="569"/>
        </w:trPr>
        <w:tc>
          <w:tcPr>
            <w:tcW w:w="1312" w:type="dxa"/>
          </w:tcPr>
          <w:p w14:paraId="1586A83B" w14:textId="77777777" w:rsidR="0053658F" w:rsidRDefault="0053658F" w:rsidP="00766468">
            <w:pPr>
              <w:rPr>
                <w:rFonts w:eastAsia="Times New Roman" w:cstheme="minorHAnsi"/>
                <w:lang w:val="en-US" w:eastAsia="de-DE"/>
              </w:rPr>
            </w:pPr>
            <w:r>
              <w:rPr>
                <w:rFonts w:eastAsia="Times New Roman" w:cstheme="minorHAnsi"/>
                <w:lang w:val="en-US" w:eastAsia="de-DE"/>
              </w:rPr>
              <w:t>New Guinea</w:t>
            </w:r>
          </w:p>
        </w:tc>
        <w:tc>
          <w:tcPr>
            <w:tcW w:w="1231" w:type="dxa"/>
          </w:tcPr>
          <w:p w14:paraId="69F09801" w14:textId="77777777" w:rsidR="0053658F" w:rsidRPr="00184F84" w:rsidRDefault="0053658F" w:rsidP="007664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Lucida Console" w:eastAsia="Times New Roman" w:hAnsi="Lucida Console" w:cs="Courier New"/>
                <w:color w:val="000000"/>
                <w:sz w:val="20"/>
                <w:szCs w:val="20"/>
                <w:lang w:eastAsia="de-DE"/>
              </w:rPr>
            </w:pPr>
            <w:r>
              <w:rPr>
                <w:rFonts w:ascii="Lucida Console" w:eastAsia="Times New Roman" w:hAnsi="Lucida Console" w:cs="Courier New"/>
                <w:color w:val="000000"/>
                <w:sz w:val="20"/>
                <w:szCs w:val="20"/>
                <w:lang w:eastAsia="de-DE"/>
              </w:rPr>
              <w:t>2184</w:t>
            </w:r>
          </w:p>
        </w:tc>
        <w:tc>
          <w:tcPr>
            <w:tcW w:w="606" w:type="dxa"/>
          </w:tcPr>
          <w:p w14:paraId="4E043D86" w14:textId="77777777" w:rsidR="0053658F" w:rsidRDefault="0053658F" w:rsidP="00766468">
            <w:pPr>
              <w:rPr>
                <w:rFonts w:eastAsia="Times New Roman" w:cstheme="minorHAnsi"/>
                <w:lang w:val="en-US" w:eastAsia="de-DE"/>
              </w:rPr>
            </w:pPr>
            <w:r>
              <w:rPr>
                <w:rFonts w:eastAsia="Times New Roman" w:cstheme="minorHAnsi"/>
                <w:lang w:val="en-US" w:eastAsia="de-DE"/>
              </w:rPr>
              <w:t>1</w:t>
            </w:r>
          </w:p>
        </w:tc>
        <w:tc>
          <w:tcPr>
            <w:tcW w:w="1189" w:type="dxa"/>
          </w:tcPr>
          <w:p w14:paraId="13B90B62" w14:textId="77777777" w:rsidR="0053658F" w:rsidRDefault="0053658F" w:rsidP="00766468">
            <w:pPr>
              <w:rPr>
                <w:rFonts w:eastAsia="Times New Roman" w:cstheme="minorHAnsi"/>
                <w:lang w:val="en-US" w:eastAsia="de-DE"/>
              </w:rPr>
            </w:pPr>
            <w:r>
              <w:rPr>
                <w:rFonts w:eastAsia="Times New Roman" w:cstheme="minorHAnsi"/>
                <w:lang w:val="en-US" w:eastAsia="de-DE"/>
              </w:rPr>
              <w:t>645.0137</w:t>
            </w:r>
          </w:p>
        </w:tc>
        <w:tc>
          <w:tcPr>
            <w:tcW w:w="701" w:type="dxa"/>
          </w:tcPr>
          <w:p w14:paraId="3CF66FF1" w14:textId="77777777" w:rsidR="0053658F" w:rsidRPr="00184F84" w:rsidRDefault="0053658F" w:rsidP="007664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Lucida Console" w:eastAsia="Times New Roman" w:hAnsi="Lucida Console" w:cs="Courier New"/>
                <w:color w:val="000000"/>
                <w:sz w:val="20"/>
                <w:szCs w:val="20"/>
                <w:lang w:eastAsia="de-DE"/>
              </w:rPr>
            </w:pPr>
            <w:r>
              <w:rPr>
                <w:rFonts w:ascii="Lucida Console" w:eastAsia="Times New Roman" w:hAnsi="Lucida Console" w:cs="Courier New"/>
                <w:color w:val="000000"/>
                <w:sz w:val="20"/>
                <w:szCs w:val="20"/>
                <w:lang w:eastAsia="de-DE"/>
              </w:rPr>
              <w:t>75</w:t>
            </w:r>
          </w:p>
        </w:tc>
        <w:tc>
          <w:tcPr>
            <w:tcW w:w="1244" w:type="dxa"/>
          </w:tcPr>
          <w:p w14:paraId="55313303" w14:textId="77777777" w:rsidR="0053658F" w:rsidRPr="00184F84" w:rsidRDefault="0053658F" w:rsidP="007664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Lucida Console" w:eastAsia="Times New Roman" w:hAnsi="Lucida Console" w:cs="Courier New"/>
                <w:color w:val="000000"/>
                <w:sz w:val="20"/>
                <w:szCs w:val="20"/>
                <w:lang w:eastAsia="de-DE"/>
              </w:rPr>
            </w:pPr>
            <w:r>
              <w:rPr>
                <w:rFonts w:ascii="Lucida Console" w:eastAsia="Times New Roman" w:hAnsi="Lucida Console" w:cs="Courier New"/>
                <w:color w:val="000000"/>
                <w:sz w:val="20"/>
                <w:szCs w:val="20"/>
                <w:lang w:eastAsia="de-DE"/>
              </w:rPr>
              <w:t>n/a</w:t>
            </w:r>
          </w:p>
        </w:tc>
        <w:tc>
          <w:tcPr>
            <w:tcW w:w="706" w:type="dxa"/>
          </w:tcPr>
          <w:p w14:paraId="5B7ED859" w14:textId="77777777" w:rsidR="0053658F" w:rsidRDefault="0053658F" w:rsidP="00766468">
            <w:pPr>
              <w:rPr>
                <w:rFonts w:eastAsia="Times New Roman" w:cstheme="minorHAnsi"/>
                <w:lang w:val="en-US" w:eastAsia="de-DE"/>
              </w:rPr>
            </w:pPr>
            <w:r>
              <w:rPr>
                <w:rFonts w:eastAsia="Times New Roman" w:cstheme="minorHAnsi"/>
                <w:lang w:val="en-US" w:eastAsia="de-DE"/>
              </w:rPr>
              <w:t>0</w:t>
            </w:r>
          </w:p>
        </w:tc>
        <w:tc>
          <w:tcPr>
            <w:tcW w:w="1211" w:type="dxa"/>
          </w:tcPr>
          <w:p w14:paraId="2C3EBB81" w14:textId="77777777" w:rsidR="0053658F" w:rsidRDefault="0053658F" w:rsidP="00766468">
            <w:pPr>
              <w:rPr>
                <w:rFonts w:eastAsia="Times New Roman" w:cstheme="minorHAnsi"/>
                <w:lang w:val="en-US" w:eastAsia="de-DE"/>
              </w:rPr>
            </w:pPr>
            <w:r>
              <w:rPr>
                <w:rFonts w:eastAsia="Times New Roman" w:cstheme="minorHAnsi"/>
                <w:lang w:val="en-US" w:eastAsia="de-DE"/>
              </w:rPr>
              <w:t>665.8108</w:t>
            </w:r>
          </w:p>
        </w:tc>
        <w:tc>
          <w:tcPr>
            <w:tcW w:w="862" w:type="dxa"/>
          </w:tcPr>
          <w:p w14:paraId="7DAC1049" w14:textId="77777777" w:rsidR="0053658F" w:rsidRDefault="0053658F" w:rsidP="00766468">
            <w:pPr>
              <w:rPr>
                <w:rFonts w:eastAsia="Times New Roman" w:cstheme="minorHAnsi"/>
                <w:lang w:val="en-US" w:eastAsia="de-DE"/>
              </w:rPr>
            </w:pPr>
            <w:r>
              <w:rPr>
                <w:rFonts w:eastAsia="Times New Roman" w:cstheme="minorHAnsi"/>
                <w:lang w:val="en-US" w:eastAsia="de-DE"/>
              </w:rPr>
              <w:t>76</w:t>
            </w:r>
          </w:p>
        </w:tc>
      </w:tr>
      <w:tr w:rsidR="0053658F" w14:paraId="08EAB294" w14:textId="77777777" w:rsidTr="0053658F">
        <w:tc>
          <w:tcPr>
            <w:tcW w:w="1312" w:type="dxa"/>
          </w:tcPr>
          <w:p w14:paraId="25F5B8DA" w14:textId="77777777" w:rsidR="0053658F" w:rsidRDefault="0053658F" w:rsidP="00766468">
            <w:pPr>
              <w:rPr>
                <w:rFonts w:eastAsia="Times New Roman" w:cstheme="minorHAnsi"/>
                <w:lang w:val="en-US" w:eastAsia="de-DE"/>
              </w:rPr>
            </w:pPr>
            <w:r>
              <w:rPr>
                <w:rFonts w:eastAsia="Times New Roman" w:cstheme="minorHAnsi"/>
                <w:lang w:val="en-US" w:eastAsia="de-DE"/>
              </w:rPr>
              <w:t>South &amp; Southeast Asia</w:t>
            </w:r>
          </w:p>
        </w:tc>
        <w:tc>
          <w:tcPr>
            <w:tcW w:w="1231" w:type="dxa"/>
          </w:tcPr>
          <w:p w14:paraId="5EC13BB1" w14:textId="77777777" w:rsidR="0053658F" w:rsidRDefault="0053658F" w:rsidP="00766468">
            <w:pPr>
              <w:rPr>
                <w:rFonts w:eastAsia="Times New Roman" w:cstheme="minorHAnsi"/>
                <w:lang w:val="en-US" w:eastAsia="de-DE"/>
              </w:rPr>
            </w:pPr>
            <w:r>
              <w:rPr>
                <w:rFonts w:eastAsia="Times New Roman" w:cstheme="minorHAnsi"/>
                <w:lang w:val="en-US" w:eastAsia="de-DE"/>
              </w:rPr>
              <w:t>722.8571</w:t>
            </w:r>
          </w:p>
        </w:tc>
        <w:tc>
          <w:tcPr>
            <w:tcW w:w="606" w:type="dxa"/>
          </w:tcPr>
          <w:p w14:paraId="361BCD7E" w14:textId="77777777" w:rsidR="0053658F" w:rsidRDefault="0053658F" w:rsidP="00766468">
            <w:pPr>
              <w:rPr>
                <w:rFonts w:eastAsia="Times New Roman" w:cstheme="minorHAnsi"/>
                <w:lang w:val="en-US" w:eastAsia="de-DE"/>
              </w:rPr>
            </w:pPr>
            <w:r>
              <w:rPr>
                <w:rFonts w:eastAsia="Times New Roman" w:cstheme="minorHAnsi"/>
                <w:lang w:val="en-US" w:eastAsia="de-DE"/>
              </w:rPr>
              <w:t>15</w:t>
            </w:r>
          </w:p>
        </w:tc>
        <w:tc>
          <w:tcPr>
            <w:tcW w:w="1189" w:type="dxa"/>
          </w:tcPr>
          <w:p w14:paraId="63A72C98" w14:textId="77777777" w:rsidR="0053658F" w:rsidRDefault="0053658F" w:rsidP="00766468">
            <w:pPr>
              <w:pStyle w:val="HTMLVorformatiert"/>
              <w:shd w:val="clear" w:color="auto" w:fill="FFFFFF"/>
              <w:wordWrap w:val="0"/>
              <w:spacing w:line="225" w:lineRule="atLeast"/>
              <w:rPr>
                <w:rFonts w:ascii="Lucida Console" w:hAnsi="Lucida Console"/>
                <w:color w:val="000000"/>
              </w:rPr>
            </w:pPr>
            <w:r>
              <w:rPr>
                <w:rStyle w:val="gnkrckgcgsb"/>
                <w:rFonts w:ascii="Lucida Console" w:hAnsi="Lucida Console"/>
                <w:color w:val="000000"/>
                <w:bdr w:val="none" w:sz="0" w:space="0" w:color="auto" w:frame="1"/>
              </w:rPr>
              <w:t>476.2844</w:t>
            </w:r>
          </w:p>
          <w:p w14:paraId="1F66AA8C" w14:textId="77777777" w:rsidR="0053658F" w:rsidRDefault="0053658F" w:rsidP="00766468">
            <w:pPr>
              <w:rPr>
                <w:rFonts w:eastAsia="Times New Roman" w:cstheme="minorHAnsi"/>
                <w:lang w:val="en-US" w:eastAsia="de-DE"/>
              </w:rPr>
            </w:pPr>
          </w:p>
        </w:tc>
        <w:tc>
          <w:tcPr>
            <w:tcW w:w="701" w:type="dxa"/>
          </w:tcPr>
          <w:p w14:paraId="40A982D8" w14:textId="77777777" w:rsidR="0053658F" w:rsidRDefault="0053658F" w:rsidP="00766468">
            <w:pPr>
              <w:pStyle w:val="HTMLVorformatiert"/>
              <w:shd w:val="clear" w:color="auto" w:fill="FFFFFF"/>
              <w:wordWrap w:val="0"/>
              <w:spacing w:line="225" w:lineRule="atLeast"/>
              <w:rPr>
                <w:rFonts w:ascii="Lucida Console" w:hAnsi="Lucida Console"/>
                <w:color w:val="000000"/>
              </w:rPr>
            </w:pPr>
            <w:r>
              <w:rPr>
                <w:rStyle w:val="gnkrckgcgsb"/>
                <w:rFonts w:ascii="Lucida Console" w:hAnsi="Lucida Console"/>
                <w:color w:val="000000"/>
                <w:bdr w:val="none" w:sz="0" w:space="0" w:color="auto" w:frame="1"/>
              </w:rPr>
              <w:t>219</w:t>
            </w:r>
          </w:p>
          <w:p w14:paraId="420D64F9" w14:textId="77777777" w:rsidR="0053658F" w:rsidRDefault="0053658F" w:rsidP="00766468">
            <w:pPr>
              <w:rPr>
                <w:rFonts w:eastAsia="Times New Roman" w:cstheme="minorHAnsi"/>
                <w:lang w:val="en-US" w:eastAsia="de-DE"/>
              </w:rPr>
            </w:pPr>
          </w:p>
        </w:tc>
        <w:tc>
          <w:tcPr>
            <w:tcW w:w="1244" w:type="dxa"/>
          </w:tcPr>
          <w:p w14:paraId="16E76965" w14:textId="77777777" w:rsidR="0053658F" w:rsidRDefault="0053658F" w:rsidP="00766468">
            <w:pPr>
              <w:rPr>
                <w:rFonts w:eastAsia="Times New Roman" w:cstheme="minorHAnsi"/>
                <w:lang w:val="en-US" w:eastAsia="de-DE"/>
              </w:rPr>
            </w:pPr>
            <w:r>
              <w:rPr>
                <w:rFonts w:eastAsia="Times New Roman" w:cstheme="minorHAnsi"/>
                <w:lang w:val="en-US" w:eastAsia="de-DE"/>
              </w:rPr>
              <w:t>n/a</w:t>
            </w:r>
          </w:p>
        </w:tc>
        <w:tc>
          <w:tcPr>
            <w:tcW w:w="706" w:type="dxa"/>
          </w:tcPr>
          <w:p w14:paraId="46C2FF5D" w14:textId="77777777" w:rsidR="0053658F" w:rsidRDefault="0053658F" w:rsidP="00766468">
            <w:pPr>
              <w:rPr>
                <w:rFonts w:eastAsia="Times New Roman" w:cstheme="minorHAnsi"/>
                <w:lang w:val="en-US" w:eastAsia="de-DE"/>
              </w:rPr>
            </w:pPr>
            <w:r>
              <w:rPr>
                <w:rFonts w:eastAsia="Times New Roman" w:cstheme="minorHAnsi"/>
                <w:lang w:val="en-US" w:eastAsia="de-DE"/>
              </w:rPr>
              <w:t>0</w:t>
            </w:r>
          </w:p>
        </w:tc>
        <w:tc>
          <w:tcPr>
            <w:tcW w:w="1211" w:type="dxa"/>
          </w:tcPr>
          <w:p w14:paraId="41CB6B0D" w14:textId="77777777" w:rsidR="0053658F" w:rsidRDefault="0053658F" w:rsidP="00766468">
            <w:pPr>
              <w:pStyle w:val="HTMLVorformatiert"/>
              <w:shd w:val="clear" w:color="auto" w:fill="FFFFFF"/>
              <w:wordWrap w:val="0"/>
              <w:spacing w:line="225" w:lineRule="atLeast"/>
              <w:rPr>
                <w:rFonts w:ascii="Lucida Console" w:hAnsi="Lucida Console"/>
                <w:color w:val="000000"/>
              </w:rPr>
            </w:pPr>
            <w:r>
              <w:rPr>
                <w:rStyle w:val="gnkrckgcgsb"/>
                <w:rFonts w:ascii="Lucida Console" w:hAnsi="Lucida Console"/>
                <w:color w:val="000000"/>
                <w:bdr w:val="none" w:sz="0" w:space="0" w:color="auto" w:frame="1"/>
              </w:rPr>
              <w:t>491.6267</w:t>
            </w:r>
          </w:p>
          <w:p w14:paraId="33D6AA84" w14:textId="77777777" w:rsidR="0053658F" w:rsidRDefault="0053658F" w:rsidP="00766468">
            <w:pPr>
              <w:rPr>
                <w:rFonts w:eastAsia="Times New Roman" w:cstheme="minorHAnsi"/>
                <w:lang w:val="en-US" w:eastAsia="de-DE"/>
              </w:rPr>
            </w:pPr>
          </w:p>
        </w:tc>
        <w:tc>
          <w:tcPr>
            <w:tcW w:w="862" w:type="dxa"/>
          </w:tcPr>
          <w:p w14:paraId="4D5846CB" w14:textId="77777777" w:rsidR="0053658F" w:rsidRPr="001C0DF6" w:rsidRDefault="0053658F" w:rsidP="007664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Lucida Console" w:eastAsia="Times New Roman" w:hAnsi="Lucida Console" w:cs="Courier New"/>
                <w:color w:val="000000"/>
                <w:sz w:val="20"/>
                <w:szCs w:val="20"/>
                <w:lang w:eastAsia="de-DE"/>
              </w:rPr>
            </w:pPr>
            <w:r w:rsidRPr="001C0DF6">
              <w:rPr>
                <w:rFonts w:ascii="Lucida Console" w:eastAsia="Times New Roman" w:hAnsi="Lucida Console" w:cs="Courier New"/>
                <w:color w:val="000000"/>
                <w:sz w:val="20"/>
                <w:szCs w:val="20"/>
                <w:bdr w:val="none" w:sz="0" w:space="0" w:color="auto" w:frame="1"/>
                <w:lang w:eastAsia="de-DE"/>
              </w:rPr>
              <w:t>23</w:t>
            </w:r>
            <w:r>
              <w:rPr>
                <w:rFonts w:ascii="Lucida Console" w:eastAsia="Times New Roman" w:hAnsi="Lucida Console" w:cs="Courier New"/>
                <w:color w:val="000000"/>
                <w:sz w:val="20"/>
                <w:szCs w:val="20"/>
                <w:bdr w:val="none" w:sz="0" w:space="0" w:color="auto" w:frame="1"/>
                <w:lang w:eastAsia="de-DE"/>
              </w:rPr>
              <w:t>4</w:t>
            </w:r>
          </w:p>
          <w:p w14:paraId="4EA0C677" w14:textId="77777777" w:rsidR="0053658F" w:rsidRDefault="0053658F" w:rsidP="00766468">
            <w:pPr>
              <w:rPr>
                <w:rFonts w:eastAsia="Times New Roman" w:cstheme="minorHAnsi"/>
                <w:lang w:val="en-US" w:eastAsia="de-DE"/>
              </w:rPr>
            </w:pPr>
          </w:p>
        </w:tc>
      </w:tr>
      <w:tr w:rsidR="0053658F" w14:paraId="3E398C46" w14:textId="77777777" w:rsidTr="0053658F">
        <w:tc>
          <w:tcPr>
            <w:tcW w:w="1312" w:type="dxa"/>
          </w:tcPr>
          <w:p w14:paraId="2ED18819" w14:textId="77777777" w:rsidR="0053658F" w:rsidRDefault="0053658F" w:rsidP="00766468">
            <w:pPr>
              <w:rPr>
                <w:rFonts w:eastAsia="Times New Roman" w:cstheme="minorHAnsi"/>
                <w:lang w:val="en-US" w:eastAsia="de-DE"/>
              </w:rPr>
            </w:pPr>
            <w:r>
              <w:rPr>
                <w:rFonts w:eastAsia="Times New Roman" w:cstheme="minorHAnsi"/>
                <w:lang w:val="en-US" w:eastAsia="de-DE"/>
              </w:rPr>
              <w:t>South America</w:t>
            </w:r>
          </w:p>
        </w:tc>
        <w:tc>
          <w:tcPr>
            <w:tcW w:w="1231" w:type="dxa"/>
          </w:tcPr>
          <w:p w14:paraId="375EE0A1" w14:textId="77777777" w:rsidR="0053658F" w:rsidRPr="001C0DF6" w:rsidRDefault="0053658F" w:rsidP="007664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Lucida Console" w:eastAsia="Times New Roman" w:hAnsi="Lucida Console" w:cs="Courier New"/>
                <w:color w:val="000000"/>
                <w:sz w:val="20"/>
                <w:szCs w:val="20"/>
                <w:lang w:eastAsia="de-DE"/>
              </w:rPr>
            </w:pPr>
            <w:r w:rsidRPr="001C0DF6">
              <w:rPr>
                <w:rFonts w:ascii="Lucida Console" w:eastAsia="Times New Roman" w:hAnsi="Lucida Console" w:cs="Courier New"/>
                <w:color w:val="000000"/>
                <w:sz w:val="20"/>
                <w:szCs w:val="20"/>
                <w:bdr w:val="none" w:sz="0" w:space="0" w:color="auto" w:frame="1"/>
                <w:lang w:eastAsia="de-DE"/>
              </w:rPr>
              <w:t>1776.526</w:t>
            </w:r>
          </w:p>
          <w:p w14:paraId="4DDC4725" w14:textId="77777777" w:rsidR="0053658F" w:rsidRPr="00184F84" w:rsidRDefault="0053658F" w:rsidP="007664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Lucida Console" w:eastAsia="Times New Roman" w:hAnsi="Lucida Console" w:cs="Courier New"/>
                <w:color w:val="000000"/>
                <w:sz w:val="20"/>
                <w:szCs w:val="20"/>
                <w:bdr w:val="none" w:sz="0" w:space="0" w:color="auto" w:frame="1"/>
                <w:lang w:eastAsia="de-DE"/>
              </w:rPr>
            </w:pPr>
          </w:p>
        </w:tc>
        <w:tc>
          <w:tcPr>
            <w:tcW w:w="606" w:type="dxa"/>
          </w:tcPr>
          <w:p w14:paraId="16A23B4C" w14:textId="77777777" w:rsidR="0053658F" w:rsidRDefault="0053658F" w:rsidP="00766468">
            <w:pPr>
              <w:rPr>
                <w:rFonts w:eastAsia="Times New Roman" w:cstheme="minorHAnsi"/>
                <w:lang w:val="en-US" w:eastAsia="de-DE"/>
              </w:rPr>
            </w:pPr>
            <w:r>
              <w:rPr>
                <w:rFonts w:eastAsia="Times New Roman" w:cstheme="minorHAnsi"/>
                <w:lang w:val="en-US" w:eastAsia="de-DE"/>
              </w:rPr>
              <w:t>38</w:t>
            </w:r>
          </w:p>
        </w:tc>
        <w:tc>
          <w:tcPr>
            <w:tcW w:w="1189" w:type="dxa"/>
          </w:tcPr>
          <w:p w14:paraId="68C998D1" w14:textId="77777777" w:rsidR="0053658F" w:rsidRDefault="0053658F" w:rsidP="00766468">
            <w:pPr>
              <w:pStyle w:val="HTMLVorformatiert"/>
              <w:shd w:val="clear" w:color="auto" w:fill="FFFFFF"/>
              <w:wordWrap w:val="0"/>
              <w:spacing w:line="225" w:lineRule="atLeast"/>
              <w:rPr>
                <w:rFonts w:ascii="Lucida Console" w:hAnsi="Lucida Console"/>
                <w:color w:val="000000"/>
              </w:rPr>
            </w:pPr>
            <w:r>
              <w:rPr>
                <w:rStyle w:val="gnkrckgcgsb"/>
                <w:rFonts w:ascii="Lucida Console" w:hAnsi="Lucida Console"/>
                <w:color w:val="000000"/>
                <w:bdr w:val="none" w:sz="0" w:space="0" w:color="auto" w:frame="1"/>
              </w:rPr>
              <w:t>441.9898</w:t>
            </w:r>
          </w:p>
          <w:p w14:paraId="18F86B56" w14:textId="77777777" w:rsidR="0053658F" w:rsidRDefault="0053658F" w:rsidP="00766468">
            <w:pPr>
              <w:rPr>
                <w:rFonts w:eastAsia="Times New Roman" w:cstheme="minorHAnsi"/>
                <w:lang w:val="en-US" w:eastAsia="de-DE"/>
              </w:rPr>
            </w:pPr>
          </w:p>
        </w:tc>
        <w:tc>
          <w:tcPr>
            <w:tcW w:w="701" w:type="dxa"/>
          </w:tcPr>
          <w:p w14:paraId="0D3A7AD1" w14:textId="77777777" w:rsidR="0053658F" w:rsidRPr="001067C9" w:rsidRDefault="0053658F" w:rsidP="007664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Lucida Console" w:eastAsia="Times New Roman" w:hAnsi="Lucida Console" w:cs="Courier New"/>
                <w:color w:val="000000"/>
                <w:sz w:val="20"/>
                <w:szCs w:val="20"/>
                <w:lang w:eastAsia="de-DE"/>
              </w:rPr>
            </w:pPr>
            <w:r>
              <w:rPr>
                <w:rFonts w:ascii="Lucida Console" w:eastAsia="Times New Roman" w:hAnsi="Lucida Console" w:cs="Courier New"/>
                <w:color w:val="000000"/>
                <w:sz w:val="20"/>
                <w:szCs w:val="20"/>
                <w:lang w:eastAsia="de-DE"/>
              </w:rPr>
              <w:t>296</w:t>
            </w:r>
          </w:p>
        </w:tc>
        <w:tc>
          <w:tcPr>
            <w:tcW w:w="1244" w:type="dxa"/>
          </w:tcPr>
          <w:p w14:paraId="17865CB9" w14:textId="77777777" w:rsidR="0053658F" w:rsidRPr="001C0DF6" w:rsidRDefault="0053658F" w:rsidP="007664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Lucida Console" w:eastAsia="Times New Roman" w:hAnsi="Lucida Console" w:cs="Courier New"/>
                <w:color w:val="000000"/>
                <w:sz w:val="20"/>
                <w:szCs w:val="20"/>
                <w:lang w:eastAsia="de-DE"/>
              </w:rPr>
            </w:pPr>
            <w:r w:rsidRPr="001C0DF6">
              <w:rPr>
                <w:rFonts w:ascii="Lucida Console" w:eastAsia="Times New Roman" w:hAnsi="Lucida Console" w:cs="Courier New"/>
                <w:color w:val="000000"/>
                <w:sz w:val="20"/>
                <w:szCs w:val="20"/>
                <w:bdr w:val="none" w:sz="0" w:space="0" w:color="auto" w:frame="1"/>
                <w:lang w:eastAsia="de-DE"/>
              </w:rPr>
              <w:t>1459.083</w:t>
            </w:r>
          </w:p>
          <w:p w14:paraId="189FF2E9" w14:textId="77777777" w:rsidR="0053658F" w:rsidRPr="001067C9" w:rsidRDefault="0053658F" w:rsidP="007664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Lucida Console" w:eastAsia="Times New Roman" w:hAnsi="Lucida Console" w:cs="Courier New"/>
                <w:color w:val="000000"/>
                <w:sz w:val="20"/>
                <w:szCs w:val="20"/>
                <w:lang w:eastAsia="de-DE"/>
              </w:rPr>
            </w:pPr>
          </w:p>
        </w:tc>
        <w:tc>
          <w:tcPr>
            <w:tcW w:w="706" w:type="dxa"/>
          </w:tcPr>
          <w:p w14:paraId="4B3695FB" w14:textId="77777777" w:rsidR="0053658F" w:rsidRPr="001067C9" w:rsidRDefault="0053658F" w:rsidP="007664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Lucida Console" w:eastAsia="Times New Roman" w:hAnsi="Lucida Console" w:cs="Courier New"/>
                <w:color w:val="000000"/>
                <w:sz w:val="20"/>
                <w:szCs w:val="20"/>
                <w:lang w:eastAsia="de-DE"/>
              </w:rPr>
            </w:pPr>
            <w:r>
              <w:rPr>
                <w:rFonts w:ascii="Lucida Console" w:eastAsia="Times New Roman" w:hAnsi="Lucida Console" w:cs="Courier New"/>
                <w:color w:val="000000"/>
                <w:sz w:val="20"/>
                <w:szCs w:val="20"/>
                <w:lang w:eastAsia="de-DE"/>
              </w:rPr>
              <w:t>24</w:t>
            </w:r>
          </w:p>
        </w:tc>
        <w:tc>
          <w:tcPr>
            <w:tcW w:w="1211" w:type="dxa"/>
          </w:tcPr>
          <w:p w14:paraId="0824A703" w14:textId="77777777" w:rsidR="0053658F" w:rsidRDefault="0053658F" w:rsidP="00766468">
            <w:pPr>
              <w:pStyle w:val="HTMLVorformatiert"/>
              <w:shd w:val="clear" w:color="auto" w:fill="FFFFFF"/>
              <w:wordWrap w:val="0"/>
              <w:spacing w:line="225" w:lineRule="atLeast"/>
              <w:rPr>
                <w:rFonts w:ascii="Lucida Console" w:hAnsi="Lucida Console"/>
                <w:color w:val="000000"/>
              </w:rPr>
            </w:pPr>
            <w:r>
              <w:rPr>
                <w:rStyle w:val="gnkrckgcgsb"/>
                <w:rFonts w:ascii="Lucida Console" w:hAnsi="Lucida Console"/>
                <w:color w:val="000000"/>
                <w:bdr w:val="none" w:sz="0" w:space="0" w:color="auto" w:frame="1"/>
              </w:rPr>
              <w:t>527.6645</w:t>
            </w:r>
          </w:p>
          <w:p w14:paraId="0127D5FE" w14:textId="77777777" w:rsidR="0053658F" w:rsidRPr="001067C9" w:rsidRDefault="0053658F" w:rsidP="007664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Lucida Console" w:eastAsia="Times New Roman" w:hAnsi="Lucida Console" w:cs="Courier New"/>
                <w:color w:val="000000"/>
                <w:sz w:val="20"/>
                <w:szCs w:val="20"/>
                <w:lang w:eastAsia="de-DE"/>
              </w:rPr>
            </w:pPr>
          </w:p>
        </w:tc>
        <w:tc>
          <w:tcPr>
            <w:tcW w:w="862" w:type="dxa"/>
          </w:tcPr>
          <w:p w14:paraId="704911B7" w14:textId="77777777" w:rsidR="0053658F" w:rsidRPr="001067C9" w:rsidRDefault="0053658F" w:rsidP="007664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Lucida Console" w:eastAsia="Times New Roman" w:hAnsi="Lucida Console" w:cs="Courier New"/>
                <w:color w:val="000000"/>
                <w:sz w:val="20"/>
                <w:szCs w:val="20"/>
                <w:lang w:eastAsia="de-DE"/>
              </w:rPr>
            </w:pPr>
            <w:r>
              <w:rPr>
                <w:rFonts w:ascii="Lucida Console" w:eastAsia="Times New Roman" w:hAnsi="Lucida Console" w:cs="Courier New"/>
                <w:color w:val="000000"/>
                <w:sz w:val="20"/>
                <w:szCs w:val="20"/>
                <w:lang w:eastAsia="de-DE"/>
              </w:rPr>
              <w:t>310</w:t>
            </w:r>
          </w:p>
        </w:tc>
      </w:tr>
      <w:tr w:rsidR="0053658F" w14:paraId="45910FE5" w14:textId="77777777" w:rsidTr="0053658F">
        <w:tc>
          <w:tcPr>
            <w:tcW w:w="1312" w:type="dxa"/>
          </w:tcPr>
          <w:p w14:paraId="40C722EF" w14:textId="77777777" w:rsidR="0053658F" w:rsidRPr="00EB0BF5" w:rsidRDefault="0053658F" w:rsidP="00766468">
            <w:pPr>
              <w:rPr>
                <w:rFonts w:eastAsia="Times New Roman" w:cstheme="minorHAnsi"/>
                <w:lang w:val="en-US" w:eastAsia="de-DE"/>
              </w:rPr>
            </w:pPr>
            <w:r w:rsidRPr="00EB0BF5">
              <w:rPr>
                <w:rFonts w:eastAsia="Times New Roman" w:cstheme="minorHAnsi"/>
                <w:lang w:val="en-US" w:eastAsia="de-DE"/>
              </w:rPr>
              <w:t>Northern Eurasia</w:t>
            </w:r>
          </w:p>
        </w:tc>
        <w:tc>
          <w:tcPr>
            <w:tcW w:w="1231" w:type="dxa"/>
          </w:tcPr>
          <w:p w14:paraId="32940BEF" w14:textId="77777777" w:rsidR="0053658F" w:rsidRPr="00EB0BF5" w:rsidRDefault="0053658F" w:rsidP="00766468">
            <w:pPr>
              <w:pStyle w:val="HTMLVorformatiert"/>
              <w:shd w:val="clear" w:color="auto" w:fill="FFFFFF"/>
              <w:wordWrap w:val="0"/>
              <w:spacing w:line="225" w:lineRule="atLeast"/>
              <w:rPr>
                <w:rFonts w:ascii="Lucida Console" w:hAnsi="Lucida Console"/>
                <w:color w:val="000000"/>
              </w:rPr>
            </w:pPr>
            <w:r w:rsidRPr="00EB0BF5">
              <w:rPr>
                <w:rStyle w:val="gnkrckgcgsb"/>
                <w:rFonts w:ascii="Lucida Console" w:hAnsi="Lucida Console"/>
                <w:color w:val="000000"/>
                <w:bdr w:val="none" w:sz="0" w:space="0" w:color="auto" w:frame="1"/>
              </w:rPr>
              <w:t>1755.964</w:t>
            </w:r>
          </w:p>
          <w:p w14:paraId="749A92E2" w14:textId="77777777" w:rsidR="0053658F" w:rsidRPr="00EB0BF5" w:rsidRDefault="0053658F" w:rsidP="007664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Lucida Console" w:eastAsia="Times New Roman" w:hAnsi="Lucida Console" w:cs="Courier New"/>
                <w:color w:val="000000"/>
                <w:sz w:val="20"/>
                <w:szCs w:val="20"/>
                <w:lang w:eastAsia="de-DE"/>
              </w:rPr>
            </w:pPr>
          </w:p>
        </w:tc>
        <w:tc>
          <w:tcPr>
            <w:tcW w:w="606" w:type="dxa"/>
          </w:tcPr>
          <w:p w14:paraId="6901D7BE" w14:textId="77777777" w:rsidR="0053658F" w:rsidRPr="00EB0BF5" w:rsidRDefault="0053658F" w:rsidP="00766468">
            <w:pPr>
              <w:rPr>
                <w:rFonts w:eastAsia="Times New Roman" w:cstheme="minorHAnsi"/>
                <w:lang w:val="en-US" w:eastAsia="de-DE"/>
              </w:rPr>
            </w:pPr>
            <w:r w:rsidRPr="00EB0BF5">
              <w:rPr>
                <w:rFonts w:eastAsia="Times New Roman" w:cstheme="minorHAnsi"/>
                <w:lang w:val="en-US" w:eastAsia="de-DE"/>
              </w:rPr>
              <w:t>59</w:t>
            </w:r>
          </w:p>
        </w:tc>
        <w:tc>
          <w:tcPr>
            <w:tcW w:w="1189" w:type="dxa"/>
          </w:tcPr>
          <w:p w14:paraId="06BE86BE" w14:textId="77777777" w:rsidR="0053658F" w:rsidRPr="00EB0BF5" w:rsidRDefault="0053658F" w:rsidP="007664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Lucida Console" w:eastAsia="Times New Roman" w:hAnsi="Lucida Console" w:cs="Courier New"/>
                <w:color w:val="000000"/>
                <w:sz w:val="20"/>
                <w:szCs w:val="20"/>
                <w:lang w:eastAsia="de-DE"/>
              </w:rPr>
            </w:pPr>
            <w:r w:rsidRPr="00EB0BF5">
              <w:rPr>
                <w:rFonts w:ascii="Lucida Console" w:eastAsia="Times New Roman" w:hAnsi="Lucida Console" w:cs="Courier New"/>
                <w:color w:val="000000"/>
                <w:sz w:val="20"/>
                <w:szCs w:val="20"/>
                <w:bdr w:val="none" w:sz="0" w:space="0" w:color="auto" w:frame="1"/>
                <w:lang w:eastAsia="de-DE"/>
              </w:rPr>
              <w:t>1868.656</w:t>
            </w:r>
          </w:p>
        </w:tc>
        <w:tc>
          <w:tcPr>
            <w:tcW w:w="701" w:type="dxa"/>
          </w:tcPr>
          <w:p w14:paraId="5643DE05" w14:textId="77777777" w:rsidR="0053658F" w:rsidRPr="00EB0BF5" w:rsidRDefault="0053658F" w:rsidP="007664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Lucida Console" w:eastAsia="Times New Roman" w:hAnsi="Lucida Console" w:cs="Courier New"/>
                <w:color w:val="000000"/>
                <w:sz w:val="20"/>
                <w:szCs w:val="20"/>
                <w:lang w:eastAsia="de-DE"/>
              </w:rPr>
            </w:pPr>
            <w:r w:rsidRPr="00EB0BF5">
              <w:rPr>
                <w:rFonts w:ascii="Lucida Console" w:eastAsia="Times New Roman" w:hAnsi="Lucida Console" w:cs="Courier New"/>
                <w:color w:val="000000"/>
                <w:sz w:val="20"/>
                <w:szCs w:val="20"/>
                <w:lang w:eastAsia="de-DE"/>
              </w:rPr>
              <w:t>92</w:t>
            </w:r>
          </w:p>
        </w:tc>
        <w:tc>
          <w:tcPr>
            <w:tcW w:w="1244" w:type="dxa"/>
          </w:tcPr>
          <w:p w14:paraId="04A94C19" w14:textId="77777777" w:rsidR="0053658F" w:rsidRPr="00EB0BF5" w:rsidRDefault="0053658F" w:rsidP="007664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Lucida Console" w:eastAsia="Times New Roman" w:hAnsi="Lucida Console" w:cs="Courier New"/>
                <w:color w:val="000000"/>
                <w:sz w:val="20"/>
                <w:szCs w:val="20"/>
                <w:lang w:eastAsia="de-DE"/>
              </w:rPr>
            </w:pPr>
            <w:r w:rsidRPr="00EB0BF5">
              <w:rPr>
                <w:rFonts w:ascii="Lucida Console" w:eastAsia="Times New Roman" w:hAnsi="Lucida Console" w:cs="Courier New"/>
                <w:color w:val="000000"/>
                <w:sz w:val="20"/>
                <w:szCs w:val="20"/>
                <w:bdr w:val="none" w:sz="0" w:space="0" w:color="auto" w:frame="1"/>
                <w:lang w:eastAsia="de-DE"/>
              </w:rPr>
              <w:t>1303.75</w:t>
            </w:r>
          </w:p>
        </w:tc>
        <w:tc>
          <w:tcPr>
            <w:tcW w:w="706" w:type="dxa"/>
          </w:tcPr>
          <w:p w14:paraId="6DD90C3C" w14:textId="77777777" w:rsidR="0053658F" w:rsidRPr="00EB0BF5" w:rsidRDefault="0053658F" w:rsidP="007664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Lucida Console" w:eastAsia="Times New Roman" w:hAnsi="Lucida Console" w:cs="Courier New"/>
                <w:color w:val="000000"/>
                <w:sz w:val="20"/>
                <w:szCs w:val="20"/>
                <w:lang w:eastAsia="de-DE"/>
              </w:rPr>
            </w:pPr>
            <w:r w:rsidRPr="00EB0BF5">
              <w:rPr>
                <w:rFonts w:ascii="Lucida Console" w:eastAsia="Times New Roman" w:hAnsi="Lucida Console" w:cs="Courier New"/>
                <w:color w:val="000000"/>
                <w:sz w:val="20"/>
                <w:szCs w:val="20"/>
                <w:lang w:eastAsia="de-DE"/>
              </w:rPr>
              <w:t>4</w:t>
            </w:r>
          </w:p>
        </w:tc>
        <w:tc>
          <w:tcPr>
            <w:tcW w:w="1211" w:type="dxa"/>
          </w:tcPr>
          <w:p w14:paraId="3AB739A1" w14:textId="77777777" w:rsidR="0053658F" w:rsidRPr="00EB0BF5" w:rsidRDefault="0053658F" w:rsidP="00766468">
            <w:pPr>
              <w:pStyle w:val="HTMLVorformatiert"/>
              <w:shd w:val="clear" w:color="auto" w:fill="FFFFFF"/>
              <w:wordWrap w:val="0"/>
              <w:spacing w:line="225" w:lineRule="atLeast"/>
              <w:rPr>
                <w:rFonts w:ascii="Lucida Console" w:hAnsi="Lucida Console"/>
                <w:color w:val="000000"/>
              </w:rPr>
            </w:pPr>
            <w:r w:rsidRPr="00EB0BF5">
              <w:rPr>
                <w:rStyle w:val="gnkrckgcgsb"/>
                <w:rFonts w:ascii="Lucida Console" w:hAnsi="Lucida Console"/>
                <w:color w:val="000000"/>
                <w:bdr w:val="none" w:sz="0" w:space="0" w:color="auto" w:frame="1"/>
              </w:rPr>
              <w:t>1840.723</w:t>
            </w:r>
          </w:p>
          <w:p w14:paraId="222ABB9E" w14:textId="77777777" w:rsidR="0053658F" w:rsidRPr="00EB0BF5" w:rsidRDefault="0053658F" w:rsidP="007664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Lucida Console" w:eastAsia="Times New Roman" w:hAnsi="Lucida Console" w:cs="Courier New"/>
                <w:color w:val="000000"/>
                <w:sz w:val="20"/>
                <w:szCs w:val="20"/>
                <w:lang w:eastAsia="de-DE"/>
              </w:rPr>
            </w:pPr>
          </w:p>
        </w:tc>
        <w:tc>
          <w:tcPr>
            <w:tcW w:w="862" w:type="dxa"/>
          </w:tcPr>
          <w:p w14:paraId="5C6C65FA" w14:textId="77777777" w:rsidR="0053658F" w:rsidRPr="00EB0BF5" w:rsidRDefault="0053658F" w:rsidP="007664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Lucida Console" w:eastAsia="Times New Roman" w:hAnsi="Lucida Console" w:cs="Courier New"/>
                <w:color w:val="000000"/>
                <w:sz w:val="20"/>
                <w:szCs w:val="20"/>
                <w:lang w:eastAsia="de-DE"/>
              </w:rPr>
            </w:pPr>
            <w:r w:rsidRPr="00EB0BF5">
              <w:rPr>
                <w:rFonts w:ascii="Lucida Console" w:eastAsia="Times New Roman" w:hAnsi="Lucida Console" w:cs="Courier New"/>
                <w:color w:val="000000"/>
                <w:sz w:val="20"/>
                <w:szCs w:val="20"/>
                <w:lang w:eastAsia="de-DE"/>
              </w:rPr>
              <w:t>147</w:t>
            </w:r>
          </w:p>
        </w:tc>
      </w:tr>
      <w:tr w:rsidR="0053658F" w14:paraId="2547F20A" w14:textId="77777777" w:rsidTr="0053658F">
        <w:tc>
          <w:tcPr>
            <w:tcW w:w="1312" w:type="dxa"/>
          </w:tcPr>
          <w:p w14:paraId="691BA97E" w14:textId="77777777" w:rsidR="0053658F" w:rsidRPr="00EB0BF5" w:rsidRDefault="0053658F" w:rsidP="00766468">
            <w:pPr>
              <w:rPr>
                <w:rFonts w:eastAsia="Times New Roman" w:cstheme="minorHAnsi"/>
                <w:lang w:val="en-US" w:eastAsia="de-DE"/>
              </w:rPr>
            </w:pPr>
            <w:r w:rsidRPr="00EB0BF5">
              <w:rPr>
                <w:rFonts w:eastAsia="Times New Roman" w:cstheme="minorHAnsi"/>
                <w:lang w:val="en-US" w:eastAsia="de-DE"/>
              </w:rPr>
              <w:t>North America</w:t>
            </w:r>
          </w:p>
        </w:tc>
        <w:tc>
          <w:tcPr>
            <w:tcW w:w="1231" w:type="dxa"/>
          </w:tcPr>
          <w:p w14:paraId="654236CA" w14:textId="77777777" w:rsidR="0053658F" w:rsidRPr="00EB0BF5" w:rsidRDefault="0053658F" w:rsidP="00766468">
            <w:pPr>
              <w:pStyle w:val="HTMLVorformatiert"/>
              <w:shd w:val="clear" w:color="auto" w:fill="FFFFFF"/>
              <w:wordWrap w:val="0"/>
              <w:spacing w:line="225" w:lineRule="atLeast"/>
              <w:rPr>
                <w:rFonts w:ascii="Lucida Console" w:hAnsi="Lucida Console"/>
                <w:color w:val="000000"/>
              </w:rPr>
            </w:pPr>
            <w:r w:rsidRPr="00EB0BF5">
              <w:rPr>
                <w:rStyle w:val="gnkrckgcgsb"/>
                <w:rFonts w:ascii="Lucida Console" w:hAnsi="Lucida Console"/>
                <w:color w:val="000000"/>
                <w:bdr w:val="none" w:sz="0" w:space="0" w:color="auto" w:frame="1"/>
              </w:rPr>
              <w:t>627.1765</w:t>
            </w:r>
          </w:p>
          <w:p w14:paraId="383CD26D" w14:textId="77777777" w:rsidR="0053658F" w:rsidRPr="00EB0BF5" w:rsidRDefault="0053658F" w:rsidP="007664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Lucida Console" w:eastAsia="Times New Roman" w:hAnsi="Lucida Console" w:cs="Courier New"/>
                <w:color w:val="000000"/>
                <w:sz w:val="20"/>
                <w:szCs w:val="20"/>
                <w:bdr w:val="none" w:sz="0" w:space="0" w:color="auto" w:frame="1"/>
                <w:lang w:eastAsia="de-DE"/>
              </w:rPr>
            </w:pPr>
          </w:p>
        </w:tc>
        <w:tc>
          <w:tcPr>
            <w:tcW w:w="606" w:type="dxa"/>
          </w:tcPr>
          <w:p w14:paraId="106180C8" w14:textId="77777777" w:rsidR="0053658F" w:rsidRPr="00EB0BF5" w:rsidRDefault="0053658F" w:rsidP="00766468">
            <w:pPr>
              <w:rPr>
                <w:rFonts w:eastAsia="Times New Roman" w:cstheme="minorHAnsi"/>
                <w:lang w:val="en-US" w:eastAsia="de-DE"/>
              </w:rPr>
            </w:pPr>
            <w:r w:rsidRPr="00EB0BF5">
              <w:rPr>
                <w:rFonts w:eastAsia="Times New Roman" w:cstheme="minorHAnsi"/>
                <w:lang w:val="en-US" w:eastAsia="de-DE"/>
              </w:rPr>
              <w:t>35</w:t>
            </w:r>
          </w:p>
        </w:tc>
        <w:tc>
          <w:tcPr>
            <w:tcW w:w="1189" w:type="dxa"/>
          </w:tcPr>
          <w:p w14:paraId="079642B0" w14:textId="77777777" w:rsidR="0053658F" w:rsidRPr="00EB0BF5" w:rsidRDefault="0053658F" w:rsidP="00766468">
            <w:pPr>
              <w:pStyle w:val="HTMLVorformatiert"/>
              <w:shd w:val="clear" w:color="auto" w:fill="FFFFFF"/>
              <w:wordWrap w:val="0"/>
              <w:spacing w:line="225" w:lineRule="atLeast"/>
              <w:rPr>
                <w:rFonts w:ascii="Lucida Console" w:hAnsi="Lucida Console"/>
                <w:color w:val="000000"/>
              </w:rPr>
            </w:pPr>
            <w:r w:rsidRPr="00EB0BF5">
              <w:rPr>
                <w:rStyle w:val="gnkrckgcgsb"/>
                <w:rFonts w:ascii="Lucida Console" w:hAnsi="Lucida Console"/>
                <w:color w:val="000000"/>
                <w:bdr w:val="none" w:sz="0" w:space="0" w:color="auto" w:frame="1"/>
              </w:rPr>
              <w:t>743.8364</w:t>
            </w:r>
          </w:p>
          <w:p w14:paraId="2A891F19" w14:textId="77777777" w:rsidR="0053658F" w:rsidRPr="00EB0BF5" w:rsidRDefault="0053658F" w:rsidP="00766468">
            <w:pPr>
              <w:rPr>
                <w:rFonts w:eastAsia="Times New Roman" w:cstheme="minorHAnsi"/>
                <w:lang w:val="en-US" w:eastAsia="de-DE"/>
              </w:rPr>
            </w:pPr>
          </w:p>
        </w:tc>
        <w:tc>
          <w:tcPr>
            <w:tcW w:w="701" w:type="dxa"/>
          </w:tcPr>
          <w:p w14:paraId="697ACEA8" w14:textId="77777777" w:rsidR="0053658F" w:rsidRPr="00EB0BF5" w:rsidRDefault="0053658F" w:rsidP="007664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Lucida Console" w:eastAsia="Times New Roman" w:hAnsi="Lucida Console" w:cs="Courier New"/>
                <w:color w:val="000000"/>
                <w:sz w:val="20"/>
                <w:szCs w:val="20"/>
                <w:lang w:eastAsia="de-DE"/>
              </w:rPr>
            </w:pPr>
            <w:r w:rsidRPr="00EB0BF5">
              <w:rPr>
                <w:rFonts w:ascii="Lucida Console" w:eastAsia="Times New Roman" w:hAnsi="Lucida Console" w:cs="Courier New"/>
                <w:color w:val="000000"/>
                <w:sz w:val="20"/>
                <w:szCs w:val="20"/>
                <w:lang w:eastAsia="de-DE"/>
              </w:rPr>
              <w:t>56</w:t>
            </w:r>
          </w:p>
          <w:p w14:paraId="2756F54C" w14:textId="77777777" w:rsidR="0053658F" w:rsidRPr="00EB0BF5" w:rsidRDefault="0053658F" w:rsidP="007664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Lucida Console" w:eastAsia="Times New Roman" w:hAnsi="Lucida Console" w:cs="Courier New"/>
                <w:color w:val="000000"/>
                <w:sz w:val="20"/>
                <w:szCs w:val="20"/>
                <w:bdr w:val="none" w:sz="0" w:space="0" w:color="auto" w:frame="1"/>
                <w:lang w:eastAsia="de-DE"/>
              </w:rPr>
            </w:pPr>
          </w:p>
        </w:tc>
        <w:tc>
          <w:tcPr>
            <w:tcW w:w="1244" w:type="dxa"/>
          </w:tcPr>
          <w:p w14:paraId="4E0D3E86" w14:textId="77777777" w:rsidR="0053658F" w:rsidRPr="00EB0BF5" w:rsidRDefault="0053658F" w:rsidP="00766468">
            <w:pPr>
              <w:pStyle w:val="HTMLVorformatiert"/>
              <w:shd w:val="clear" w:color="auto" w:fill="FFFFFF"/>
              <w:wordWrap w:val="0"/>
              <w:spacing w:line="225" w:lineRule="atLeast"/>
              <w:rPr>
                <w:rFonts w:ascii="Lucida Console" w:hAnsi="Lucida Console"/>
                <w:color w:val="000000"/>
              </w:rPr>
            </w:pPr>
            <w:r w:rsidRPr="00EB0BF5">
              <w:rPr>
                <w:rStyle w:val="gnkrckgcgsb"/>
                <w:rFonts w:ascii="Lucida Console" w:hAnsi="Lucida Console"/>
                <w:color w:val="000000"/>
                <w:bdr w:val="none" w:sz="0" w:space="0" w:color="auto" w:frame="1"/>
              </w:rPr>
              <w:t>749.6739</w:t>
            </w:r>
          </w:p>
          <w:p w14:paraId="6D247351" w14:textId="77777777" w:rsidR="0053658F" w:rsidRPr="00EB0BF5" w:rsidRDefault="0053658F" w:rsidP="007664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Lucida Console" w:eastAsia="Times New Roman" w:hAnsi="Lucida Console" w:cs="Courier New"/>
                <w:color w:val="000000"/>
                <w:sz w:val="20"/>
                <w:szCs w:val="20"/>
                <w:bdr w:val="none" w:sz="0" w:space="0" w:color="auto" w:frame="1"/>
                <w:lang w:eastAsia="de-DE"/>
              </w:rPr>
            </w:pPr>
          </w:p>
        </w:tc>
        <w:tc>
          <w:tcPr>
            <w:tcW w:w="706" w:type="dxa"/>
          </w:tcPr>
          <w:p w14:paraId="2A68E60F" w14:textId="77777777" w:rsidR="0053658F" w:rsidRPr="00EB0BF5" w:rsidRDefault="0053658F" w:rsidP="007664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Lucida Console" w:eastAsia="Times New Roman" w:hAnsi="Lucida Console" w:cs="Courier New"/>
                <w:color w:val="000000"/>
                <w:sz w:val="20"/>
                <w:szCs w:val="20"/>
                <w:bdr w:val="none" w:sz="0" w:space="0" w:color="auto" w:frame="1"/>
                <w:lang w:eastAsia="de-DE"/>
              </w:rPr>
            </w:pPr>
            <w:r w:rsidRPr="00EB0BF5">
              <w:rPr>
                <w:rFonts w:ascii="Lucida Console" w:eastAsia="Times New Roman" w:hAnsi="Lucida Console" w:cs="Courier New"/>
                <w:color w:val="000000"/>
                <w:sz w:val="20"/>
                <w:szCs w:val="20"/>
                <w:bdr w:val="none" w:sz="0" w:space="0" w:color="auto" w:frame="1"/>
                <w:lang w:eastAsia="de-DE"/>
              </w:rPr>
              <w:t>46</w:t>
            </w:r>
          </w:p>
        </w:tc>
        <w:tc>
          <w:tcPr>
            <w:tcW w:w="1211" w:type="dxa"/>
          </w:tcPr>
          <w:p w14:paraId="154E9C34" w14:textId="77777777" w:rsidR="0053658F" w:rsidRPr="00EB0BF5" w:rsidRDefault="0053658F" w:rsidP="00766468">
            <w:pPr>
              <w:pStyle w:val="HTMLVorformatiert"/>
              <w:shd w:val="clear" w:color="auto" w:fill="FFFFFF"/>
              <w:wordWrap w:val="0"/>
              <w:spacing w:line="225" w:lineRule="atLeast"/>
              <w:rPr>
                <w:rFonts w:ascii="Lucida Console" w:hAnsi="Lucida Console"/>
                <w:color w:val="000000"/>
              </w:rPr>
            </w:pPr>
            <w:r w:rsidRPr="00EB0BF5">
              <w:rPr>
                <w:rStyle w:val="gnkrckgcgsb"/>
                <w:rFonts w:ascii="Lucida Console" w:hAnsi="Lucida Console"/>
                <w:color w:val="000000"/>
                <w:bdr w:val="none" w:sz="0" w:space="0" w:color="auto" w:frame="1"/>
              </w:rPr>
              <w:t>645.3488</w:t>
            </w:r>
          </w:p>
          <w:p w14:paraId="03CB26B3" w14:textId="77777777" w:rsidR="0053658F" w:rsidRPr="00EB0BF5" w:rsidRDefault="0053658F" w:rsidP="007664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Lucida Console" w:eastAsia="Times New Roman" w:hAnsi="Lucida Console" w:cs="Courier New"/>
                <w:color w:val="000000"/>
                <w:sz w:val="20"/>
                <w:szCs w:val="20"/>
                <w:bdr w:val="none" w:sz="0" w:space="0" w:color="auto" w:frame="1"/>
                <w:lang w:eastAsia="de-DE"/>
              </w:rPr>
            </w:pPr>
          </w:p>
        </w:tc>
        <w:tc>
          <w:tcPr>
            <w:tcW w:w="862" w:type="dxa"/>
          </w:tcPr>
          <w:p w14:paraId="23985029" w14:textId="77777777" w:rsidR="0053658F" w:rsidRPr="00EB0BF5" w:rsidRDefault="0053658F" w:rsidP="007664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Lucida Console" w:eastAsia="Times New Roman" w:hAnsi="Lucida Console" w:cs="Courier New"/>
                <w:color w:val="000000"/>
                <w:sz w:val="20"/>
                <w:szCs w:val="20"/>
                <w:bdr w:val="none" w:sz="0" w:space="0" w:color="auto" w:frame="1"/>
                <w:lang w:eastAsia="de-DE"/>
              </w:rPr>
            </w:pPr>
            <w:r w:rsidRPr="00EB0BF5">
              <w:rPr>
                <w:rFonts w:ascii="Lucida Console" w:eastAsia="Times New Roman" w:hAnsi="Lucida Console" w:cs="Courier New"/>
                <w:color w:val="000000"/>
                <w:sz w:val="20"/>
                <w:szCs w:val="20"/>
                <w:bdr w:val="none" w:sz="0" w:space="0" w:color="auto" w:frame="1"/>
                <w:lang w:eastAsia="de-DE"/>
              </w:rPr>
              <w:t>45</w:t>
            </w:r>
          </w:p>
        </w:tc>
      </w:tr>
      <w:tr w:rsidR="0053658F" w14:paraId="061060C1" w14:textId="77777777" w:rsidTr="0053658F">
        <w:tc>
          <w:tcPr>
            <w:tcW w:w="1312" w:type="dxa"/>
          </w:tcPr>
          <w:p w14:paraId="541D2580" w14:textId="77777777" w:rsidR="0053658F" w:rsidRPr="00EB0BF5" w:rsidRDefault="0053658F" w:rsidP="00766468">
            <w:pPr>
              <w:rPr>
                <w:rFonts w:eastAsia="Times New Roman" w:cstheme="minorHAnsi"/>
                <w:lang w:val="en-US" w:eastAsia="de-DE"/>
              </w:rPr>
            </w:pPr>
            <w:r w:rsidRPr="00EB0BF5">
              <w:rPr>
                <w:rFonts w:eastAsia="Times New Roman" w:cstheme="minorHAnsi"/>
                <w:lang w:val="en-US" w:eastAsia="de-DE"/>
              </w:rPr>
              <w:t>Australia</w:t>
            </w:r>
          </w:p>
        </w:tc>
        <w:tc>
          <w:tcPr>
            <w:tcW w:w="1231" w:type="dxa"/>
          </w:tcPr>
          <w:p w14:paraId="7D347E5B" w14:textId="77777777" w:rsidR="0053658F" w:rsidRPr="00EB0BF5" w:rsidRDefault="0053658F" w:rsidP="007664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Lucida Console" w:eastAsia="Times New Roman" w:hAnsi="Lucida Console" w:cs="Courier New"/>
                <w:color w:val="000000"/>
                <w:sz w:val="20"/>
                <w:szCs w:val="20"/>
                <w:bdr w:val="none" w:sz="0" w:space="0" w:color="auto" w:frame="1"/>
                <w:lang w:eastAsia="de-DE"/>
              </w:rPr>
            </w:pPr>
            <w:r w:rsidRPr="00EB0BF5">
              <w:rPr>
                <w:rFonts w:ascii="Lucida Console" w:eastAsia="Times New Roman" w:hAnsi="Lucida Console" w:cs="Courier New"/>
                <w:color w:val="000000"/>
                <w:sz w:val="20"/>
                <w:szCs w:val="20"/>
                <w:bdr w:val="none" w:sz="0" w:space="0" w:color="auto" w:frame="1"/>
                <w:lang w:eastAsia="de-DE"/>
              </w:rPr>
              <w:t>n/a</w:t>
            </w:r>
          </w:p>
        </w:tc>
        <w:tc>
          <w:tcPr>
            <w:tcW w:w="606" w:type="dxa"/>
          </w:tcPr>
          <w:p w14:paraId="61E0679C" w14:textId="77777777" w:rsidR="0053658F" w:rsidRPr="00EB0BF5" w:rsidRDefault="0053658F" w:rsidP="00766468">
            <w:pPr>
              <w:rPr>
                <w:rFonts w:eastAsia="Times New Roman" w:cstheme="minorHAnsi"/>
                <w:lang w:val="en-US" w:eastAsia="de-DE"/>
              </w:rPr>
            </w:pPr>
            <w:r w:rsidRPr="00EB0BF5">
              <w:rPr>
                <w:rFonts w:eastAsia="Times New Roman" w:cstheme="minorHAnsi"/>
                <w:lang w:val="en-US" w:eastAsia="de-DE"/>
              </w:rPr>
              <w:t>0</w:t>
            </w:r>
          </w:p>
        </w:tc>
        <w:tc>
          <w:tcPr>
            <w:tcW w:w="1189" w:type="dxa"/>
          </w:tcPr>
          <w:p w14:paraId="78F3C3EE" w14:textId="77777777" w:rsidR="0053658F" w:rsidRPr="00EB0BF5" w:rsidRDefault="0053658F" w:rsidP="00766468">
            <w:pPr>
              <w:pStyle w:val="HTMLVorformatiert"/>
              <w:shd w:val="clear" w:color="auto" w:fill="FFFFFF"/>
              <w:wordWrap w:val="0"/>
              <w:spacing w:line="225" w:lineRule="atLeast"/>
              <w:rPr>
                <w:rFonts w:ascii="Lucida Console" w:hAnsi="Lucida Console"/>
                <w:color w:val="000000"/>
              </w:rPr>
            </w:pPr>
            <w:r w:rsidRPr="00EB0BF5">
              <w:rPr>
                <w:rStyle w:val="gnkrckgcgsb"/>
                <w:rFonts w:ascii="Lucida Console" w:hAnsi="Lucida Console"/>
                <w:color w:val="000000"/>
                <w:bdr w:val="none" w:sz="0" w:space="0" w:color="auto" w:frame="1"/>
              </w:rPr>
              <w:t>190.6528</w:t>
            </w:r>
          </w:p>
        </w:tc>
        <w:tc>
          <w:tcPr>
            <w:tcW w:w="701" w:type="dxa"/>
          </w:tcPr>
          <w:p w14:paraId="3AB06FC2" w14:textId="77777777" w:rsidR="0053658F" w:rsidRPr="00EB0BF5" w:rsidRDefault="0053658F" w:rsidP="007664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Lucida Console" w:eastAsia="Times New Roman" w:hAnsi="Lucida Console" w:cs="Courier New"/>
                <w:color w:val="000000"/>
                <w:sz w:val="20"/>
                <w:szCs w:val="20"/>
                <w:bdr w:val="none" w:sz="0" w:space="0" w:color="auto" w:frame="1"/>
                <w:lang w:eastAsia="de-DE"/>
              </w:rPr>
            </w:pPr>
            <w:r w:rsidRPr="00EB0BF5">
              <w:rPr>
                <w:rFonts w:ascii="Lucida Console" w:eastAsia="Times New Roman" w:hAnsi="Lucida Console" w:cs="Courier New"/>
                <w:color w:val="000000"/>
                <w:sz w:val="20"/>
                <w:szCs w:val="20"/>
                <w:bdr w:val="none" w:sz="0" w:space="0" w:color="auto" w:frame="1"/>
                <w:lang w:eastAsia="de-DE"/>
              </w:rPr>
              <w:t>312</w:t>
            </w:r>
          </w:p>
        </w:tc>
        <w:tc>
          <w:tcPr>
            <w:tcW w:w="1244" w:type="dxa"/>
          </w:tcPr>
          <w:p w14:paraId="1DBC2757" w14:textId="77777777" w:rsidR="0053658F" w:rsidRPr="00EB0BF5" w:rsidRDefault="0053658F" w:rsidP="007664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Lucida Console" w:eastAsia="Times New Roman" w:hAnsi="Lucida Console" w:cs="Courier New"/>
                <w:color w:val="000000"/>
                <w:sz w:val="20"/>
                <w:szCs w:val="20"/>
                <w:bdr w:val="none" w:sz="0" w:space="0" w:color="auto" w:frame="1"/>
                <w:lang w:eastAsia="de-DE"/>
              </w:rPr>
            </w:pPr>
            <w:r w:rsidRPr="00EB0BF5">
              <w:rPr>
                <w:rFonts w:ascii="Lucida Console" w:eastAsia="Times New Roman" w:hAnsi="Lucida Console" w:cs="Courier New"/>
                <w:color w:val="000000"/>
                <w:sz w:val="20"/>
                <w:szCs w:val="20"/>
                <w:bdr w:val="none" w:sz="0" w:space="0" w:color="auto" w:frame="1"/>
                <w:lang w:eastAsia="de-DE"/>
              </w:rPr>
              <w:t>n/a</w:t>
            </w:r>
          </w:p>
        </w:tc>
        <w:tc>
          <w:tcPr>
            <w:tcW w:w="706" w:type="dxa"/>
          </w:tcPr>
          <w:p w14:paraId="563E017B" w14:textId="77777777" w:rsidR="0053658F" w:rsidRPr="00EB0BF5" w:rsidRDefault="0053658F" w:rsidP="007664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Lucida Console" w:eastAsia="Times New Roman" w:hAnsi="Lucida Console" w:cs="Courier New"/>
                <w:color w:val="000000"/>
                <w:sz w:val="20"/>
                <w:szCs w:val="20"/>
                <w:bdr w:val="none" w:sz="0" w:space="0" w:color="auto" w:frame="1"/>
                <w:lang w:eastAsia="de-DE"/>
              </w:rPr>
            </w:pPr>
            <w:r w:rsidRPr="00EB0BF5">
              <w:rPr>
                <w:rFonts w:ascii="Lucida Console" w:eastAsia="Times New Roman" w:hAnsi="Lucida Console" w:cs="Courier New"/>
                <w:color w:val="000000"/>
                <w:sz w:val="20"/>
                <w:szCs w:val="20"/>
                <w:bdr w:val="none" w:sz="0" w:space="0" w:color="auto" w:frame="1"/>
                <w:lang w:eastAsia="de-DE"/>
              </w:rPr>
              <w:t>0</w:t>
            </w:r>
          </w:p>
        </w:tc>
        <w:tc>
          <w:tcPr>
            <w:tcW w:w="1211" w:type="dxa"/>
          </w:tcPr>
          <w:p w14:paraId="23CBB376" w14:textId="77777777" w:rsidR="0053658F" w:rsidRPr="00EB0BF5" w:rsidRDefault="0053658F" w:rsidP="00766468">
            <w:pPr>
              <w:pStyle w:val="HTMLVorformatiert"/>
              <w:shd w:val="clear" w:color="auto" w:fill="FFFFFF"/>
              <w:wordWrap w:val="0"/>
              <w:spacing w:line="225" w:lineRule="atLeast"/>
              <w:rPr>
                <w:rFonts w:ascii="Lucida Console" w:hAnsi="Lucida Console"/>
                <w:color w:val="000000"/>
              </w:rPr>
            </w:pPr>
            <w:r w:rsidRPr="00EB0BF5">
              <w:rPr>
                <w:rStyle w:val="gnkrckgcgsb"/>
                <w:rFonts w:ascii="Lucida Console" w:hAnsi="Lucida Console"/>
                <w:color w:val="000000"/>
                <w:bdr w:val="none" w:sz="0" w:space="0" w:color="auto" w:frame="1"/>
              </w:rPr>
              <w:t>190.6528</w:t>
            </w:r>
          </w:p>
        </w:tc>
        <w:tc>
          <w:tcPr>
            <w:tcW w:w="862" w:type="dxa"/>
          </w:tcPr>
          <w:p w14:paraId="58B07F4C" w14:textId="77777777" w:rsidR="0053658F" w:rsidRPr="00EB0BF5" w:rsidRDefault="0053658F" w:rsidP="007664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Lucida Console" w:eastAsia="Times New Roman" w:hAnsi="Lucida Console" w:cs="Courier New"/>
                <w:color w:val="000000"/>
                <w:sz w:val="20"/>
                <w:szCs w:val="20"/>
                <w:bdr w:val="none" w:sz="0" w:space="0" w:color="auto" w:frame="1"/>
                <w:lang w:eastAsia="de-DE"/>
              </w:rPr>
            </w:pPr>
            <w:r w:rsidRPr="00EB0BF5">
              <w:rPr>
                <w:rFonts w:ascii="Lucida Console" w:eastAsia="Times New Roman" w:hAnsi="Lucida Console" w:cs="Courier New"/>
                <w:color w:val="000000"/>
                <w:sz w:val="20"/>
                <w:szCs w:val="20"/>
                <w:bdr w:val="none" w:sz="0" w:space="0" w:color="auto" w:frame="1"/>
                <w:lang w:eastAsia="de-DE"/>
              </w:rPr>
              <w:t>312</w:t>
            </w:r>
          </w:p>
        </w:tc>
      </w:tr>
      <w:tr w:rsidR="0053658F" w14:paraId="04514677" w14:textId="77777777" w:rsidTr="0053658F">
        <w:tc>
          <w:tcPr>
            <w:tcW w:w="1312" w:type="dxa"/>
          </w:tcPr>
          <w:p w14:paraId="3D5C6CEF" w14:textId="77777777" w:rsidR="0053658F" w:rsidRPr="00EB0BF5" w:rsidRDefault="0053658F" w:rsidP="00766468">
            <w:pPr>
              <w:rPr>
                <w:rFonts w:eastAsia="Times New Roman" w:cstheme="minorHAnsi"/>
                <w:lang w:val="en-US" w:eastAsia="de-DE"/>
              </w:rPr>
            </w:pPr>
            <w:r w:rsidRPr="00EB0BF5">
              <w:rPr>
                <w:rFonts w:eastAsia="Times New Roman" w:cstheme="minorHAnsi"/>
                <w:lang w:val="en-US" w:eastAsia="de-DE"/>
              </w:rPr>
              <w:t>Middle America</w:t>
            </w:r>
          </w:p>
        </w:tc>
        <w:tc>
          <w:tcPr>
            <w:tcW w:w="1231" w:type="dxa"/>
          </w:tcPr>
          <w:p w14:paraId="1DCBD5BB" w14:textId="7322EE92" w:rsidR="0053658F" w:rsidRPr="00EB0BF5" w:rsidRDefault="0053658F" w:rsidP="007664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Lucida Console" w:eastAsia="Times New Roman" w:hAnsi="Lucida Console" w:cs="Courier New"/>
                <w:color w:val="000000"/>
                <w:sz w:val="20"/>
                <w:szCs w:val="20"/>
                <w:lang w:eastAsia="de-DE"/>
              </w:rPr>
            </w:pPr>
            <w:r w:rsidRPr="00EB0BF5">
              <w:rPr>
                <w:rFonts w:ascii="Lucida Console" w:eastAsia="Times New Roman" w:hAnsi="Lucida Console" w:cs="Courier New"/>
                <w:color w:val="000000"/>
                <w:sz w:val="20"/>
                <w:szCs w:val="20"/>
                <w:bdr w:val="none" w:sz="0" w:space="0" w:color="auto" w:frame="1"/>
                <w:lang w:eastAsia="de-DE"/>
              </w:rPr>
              <w:t>1034.692</w:t>
            </w:r>
            <w:r w:rsidR="003230F7">
              <w:rPr>
                <w:rFonts w:ascii="Lucida Console" w:eastAsia="Times New Roman" w:hAnsi="Lucida Console" w:cs="Courier New"/>
                <w:color w:val="000000"/>
                <w:sz w:val="20"/>
                <w:szCs w:val="20"/>
                <w:bdr w:val="none" w:sz="0" w:space="0" w:color="auto" w:frame="1"/>
                <w:lang w:eastAsia="de-DE"/>
              </w:rPr>
              <w:t>3</w:t>
            </w:r>
          </w:p>
          <w:p w14:paraId="2FD336A9" w14:textId="77777777" w:rsidR="0053658F" w:rsidRPr="00EB0BF5" w:rsidRDefault="0053658F" w:rsidP="007664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Lucida Console" w:eastAsia="Times New Roman" w:hAnsi="Lucida Console" w:cs="Courier New"/>
                <w:color w:val="000000"/>
                <w:sz w:val="20"/>
                <w:szCs w:val="20"/>
                <w:bdr w:val="none" w:sz="0" w:space="0" w:color="auto" w:frame="1"/>
                <w:lang w:eastAsia="de-DE"/>
              </w:rPr>
            </w:pPr>
          </w:p>
        </w:tc>
        <w:tc>
          <w:tcPr>
            <w:tcW w:w="606" w:type="dxa"/>
          </w:tcPr>
          <w:p w14:paraId="54E4AF0F" w14:textId="77777777" w:rsidR="0053658F" w:rsidRPr="00EB0BF5" w:rsidRDefault="0053658F" w:rsidP="00766468">
            <w:pPr>
              <w:rPr>
                <w:rFonts w:eastAsia="Times New Roman" w:cstheme="minorHAnsi"/>
                <w:lang w:val="en-US" w:eastAsia="de-DE"/>
              </w:rPr>
            </w:pPr>
            <w:r w:rsidRPr="00EB0BF5">
              <w:rPr>
                <w:rFonts w:eastAsia="Times New Roman" w:cstheme="minorHAnsi"/>
                <w:lang w:val="en-US" w:eastAsia="de-DE"/>
              </w:rPr>
              <w:t>13</w:t>
            </w:r>
          </w:p>
        </w:tc>
        <w:tc>
          <w:tcPr>
            <w:tcW w:w="1189" w:type="dxa"/>
          </w:tcPr>
          <w:p w14:paraId="641CBF18" w14:textId="77777777" w:rsidR="0053658F" w:rsidRPr="00EB0BF5" w:rsidRDefault="0053658F" w:rsidP="007664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Lucida Console" w:eastAsia="Times New Roman" w:hAnsi="Lucida Console" w:cs="Courier New"/>
                <w:color w:val="000000"/>
                <w:sz w:val="20"/>
                <w:szCs w:val="20"/>
                <w:lang w:eastAsia="de-DE"/>
              </w:rPr>
            </w:pPr>
            <w:r w:rsidRPr="00EB0BF5">
              <w:rPr>
                <w:rFonts w:ascii="Lucida Console" w:eastAsia="Times New Roman" w:hAnsi="Lucida Console" w:cs="Courier New"/>
                <w:color w:val="000000"/>
                <w:sz w:val="20"/>
                <w:szCs w:val="20"/>
                <w:bdr w:val="none" w:sz="0" w:space="0" w:color="auto" w:frame="1"/>
                <w:lang w:eastAsia="de-DE"/>
              </w:rPr>
              <w:t>995.1892</w:t>
            </w:r>
          </w:p>
          <w:p w14:paraId="3DDBE418" w14:textId="77777777" w:rsidR="0053658F" w:rsidRPr="00EB0BF5" w:rsidRDefault="0053658F" w:rsidP="007664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Lucida Console" w:eastAsia="Times New Roman" w:hAnsi="Lucida Console" w:cs="Courier New"/>
                <w:color w:val="000000"/>
                <w:sz w:val="20"/>
                <w:szCs w:val="20"/>
                <w:bdr w:val="none" w:sz="0" w:space="0" w:color="auto" w:frame="1"/>
                <w:lang w:eastAsia="de-DE"/>
              </w:rPr>
            </w:pPr>
          </w:p>
        </w:tc>
        <w:tc>
          <w:tcPr>
            <w:tcW w:w="701" w:type="dxa"/>
          </w:tcPr>
          <w:p w14:paraId="37CA4788" w14:textId="77777777" w:rsidR="0053658F" w:rsidRPr="00EB0BF5" w:rsidRDefault="0053658F" w:rsidP="007664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Lucida Console" w:eastAsia="Times New Roman" w:hAnsi="Lucida Console" w:cs="Courier New"/>
                <w:color w:val="000000"/>
                <w:sz w:val="20"/>
                <w:szCs w:val="20"/>
                <w:bdr w:val="none" w:sz="0" w:space="0" w:color="auto" w:frame="1"/>
                <w:lang w:eastAsia="de-DE"/>
              </w:rPr>
            </w:pPr>
            <w:r w:rsidRPr="00EB0BF5">
              <w:rPr>
                <w:rFonts w:ascii="Lucida Console" w:eastAsia="Times New Roman" w:hAnsi="Lucida Console" w:cs="Courier New"/>
                <w:color w:val="000000"/>
                <w:sz w:val="20"/>
                <w:szCs w:val="20"/>
                <w:bdr w:val="none" w:sz="0" w:space="0" w:color="auto" w:frame="1"/>
                <w:lang w:eastAsia="de-DE"/>
              </w:rPr>
              <w:t>37</w:t>
            </w:r>
          </w:p>
        </w:tc>
        <w:tc>
          <w:tcPr>
            <w:tcW w:w="1244" w:type="dxa"/>
          </w:tcPr>
          <w:p w14:paraId="66270BF0" w14:textId="77777777" w:rsidR="0053658F" w:rsidRPr="00EB0BF5" w:rsidRDefault="0053658F" w:rsidP="007664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Lucida Console" w:eastAsia="Times New Roman" w:hAnsi="Lucida Console" w:cs="Courier New"/>
                <w:color w:val="000000"/>
                <w:sz w:val="20"/>
                <w:szCs w:val="20"/>
                <w:lang w:eastAsia="de-DE"/>
              </w:rPr>
            </w:pPr>
            <w:r w:rsidRPr="00EB0BF5">
              <w:rPr>
                <w:rFonts w:ascii="Lucida Console" w:eastAsia="Times New Roman" w:hAnsi="Lucida Console" w:cs="Courier New"/>
                <w:color w:val="000000"/>
                <w:sz w:val="20"/>
                <w:szCs w:val="20"/>
                <w:bdr w:val="none" w:sz="0" w:space="0" w:color="auto" w:frame="1"/>
                <w:lang w:eastAsia="de-DE"/>
              </w:rPr>
              <w:t>1219.333</w:t>
            </w:r>
          </w:p>
          <w:p w14:paraId="0301E6BC" w14:textId="77777777" w:rsidR="0053658F" w:rsidRPr="00EB0BF5" w:rsidRDefault="0053658F" w:rsidP="007664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Lucida Console" w:eastAsia="Times New Roman" w:hAnsi="Lucida Console" w:cs="Courier New"/>
                <w:color w:val="000000"/>
                <w:sz w:val="20"/>
                <w:szCs w:val="20"/>
                <w:bdr w:val="none" w:sz="0" w:space="0" w:color="auto" w:frame="1"/>
                <w:lang w:eastAsia="de-DE"/>
              </w:rPr>
            </w:pPr>
          </w:p>
        </w:tc>
        <w:tc>
          <w:tcPr>
            <w:tcW w:w="706" w:type="dxa"/>
          </w:tcPr>
          <w:p w14:paraId="7AFD6707" w14:textId="77777777" w:rsidR="0053658F" w:rsidRPr="00EB0BF5" w:rsidRDefault="0053658F" w:rsidP="007664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eastAsia="Times New Roman" w:cstheme="minorHAnsi"/>
                <w:lang w:val="en-US" w:eastAsia="de-DE"/>
              </w:rPr>
            </w:pPr>
            <w:r w:rsidRPr="00EB0BF5">
              <w:rPr>
                <w:rFonts w:eastAsia="Times New Roman" w:cstheme="minorHAnsi"/>
                <w:lang w:val="en-US" w:eastAsia="de-DE"/>
              </w:rPr>
              <w:t>15</w:t>
            </w:r>
          </w:p>
        </w:tc>
        <w:tc>
          <w:tcPr>
            <w:tcW w:w="1211" w:type="dxa"/>
          </w:tcPr>
          <w:p w14:paraId="6666623E" w14:textId="77777777" w:rsidR="0053658F" w:rsidRPr="00EB0BF5" w:rsidRDefault="0053658F" w:rsidP="007664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Lucida Console" w:eastAsia="Times New Roman" w:hAnsi="Lucida Console" w:cs="Courier New"/>
                <w:color w:val="000000"/>
                <w:sz w:val="20"/>
                <w:szCs w:val="20"/>
                <w:lang w:eastAsia="de-DE"/>
              </w:rPr>
            </w:pPr>
            <w:r w:rsidRPr="00EB0BF5">
              <w:rPr>
                <w:rFonts w:ascii="Lucida Console" w:eastAsia="Times New Roman" w:hAnsi="Lucida Console" w:cs="Courier New"/>
                <w:color w:val="000000"/>
                <w:sz w:val="20"/>
                <w:szCs w:val="20"/>
                <w:bdr w:val="none" w:sz="0" w:space="0" w:color="auto" w:frame="1"/>
                <w:lang w:eastAsia="de-DE"/>
              </w:rPr>
              <w:t>913.8</w:t>
            </w:r>
          </w:p>
          <w:p w14:paraId="00D3C842" w14:textId="77777777" w:rsidR="0053658F" w:rsidRPr="00EB0BF5" w:rsidRDefault="0053658F" w:rsidP="007664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Lucida Console" w:eastAsia="Times New Roman" w:hAnsi="Lucida Console" w:cs="Courier New"/>
                <w:color w:val="000000"/>
                <w:sz w:val="20"/>
                <w:szCs w:val="20"/>
                <w:bdr w:val="none" w:sz="0" w:space="0" w:color="auto" w:frame="1"/>
                <w:lang w:eastAsia="de-DE"/>
              </w:rPr>
            </w:pPr>
          </w:p>
        </w:tc>
        <w:tc>
          <w:tcPr>
            <w:tcW w:w="862" w:type="dxa"/>
          </w:tcPr>
          <w:p w14:paraId="57B63663" w14:textId="77777777" w:rsidR="0053658F" w:rsidRPr="00EB0BF5" w:rsidRDefault="0053658F" w:rsidP="007664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Lucida Console" w:eastAsia="Times New Roman" w:hAnsi="Lucida Console" w:cs="Courier New"/>
                <w:color w:val="000000"/>
                <w:sz w:val="20"/>
                <w:szCs w:val="20"/>
                <w:bdr w:val="none" w:sz="0" w:space="0" w:color="auto" w:frame="1"/>
                <w:lang w:eastAsia="de-DE"/>
              </w:rPr>
            </w:pPr>
            <w:r w:rsidRPr="00EB0BF5">
              <w:rPr>
                <w:rFonts w:ascii="Lucida Console" w:eastAsia="Times New Roman" w:hAnsi="Lucida Console" w:cs="Courier New"/>
                <w:color w:val="000000"/>
                <w:sz w:val="20"/>
                <w:szCs w:val="20"/>
                <w:bdr w:val="none" w:sz="0" w:space="0" w:color="auto" w:frame="1"/>
                <w:lang w:eastAsia="de-DE"/>
              </w:rPr>
              <w:t>35</w:t>
            </w:r>
          </w:p>
        </w:tc>
      </w:tr>
      <w:tr w:rsidR="0053658F" w14:paraId="17F129BD" w14:textId="77777777" w:rsidTr="0053658F">
        <w:tc>
          <w:tcPr>
            <w:tcW w:w="1312" w:type="dxa"/>
          </w:tcPr>
          <w:p w14:paraId="3D0901A5" w14:textId="77777777" w:rsidR="0053658F" w:rsidRPr="00EB0BF5" w:rsidRDefault="0053658F" w:rsidP="00766468">
            <w:pPr>
              <w:rPr>
                <w:rFonts w:eastAsia="Times New Roman" w:cstheme="minorHAnsi"/>
                <w:lang w:val="en-US" w:eastAsia="de-DE"/>
              </w:rPr>
            </w:pPr>
            <w:r w:rsidRPr="00EB0BF5">
              <w:rPr>
                <w:rFonts w:eastAsia="Times New Roman" w:cstheme="minorHAnsi"/>
                <w:lang w:val="en-US" w:eastAsia="de-DE"/>
              </w:rPr>
              <w:t>Oceania</w:t>
            </w:r>
          </w:p>
        </w:tc>
        <w:tc>
          <w:tcPr>
            <w:tcW w:w="1231" w:type="dxa"/>
          </w:tcPr>
          <w:p w14:paraId="1D90FC8C" w14:textId="77777777" w:rsidR="0053658F" w:rsidRPr="00EB0BF5" w:rsidRDefault="0053658F" w:rsidP="007664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Lucida Console" w:eastAsia="Times New Roman" w:hAnsi="Lucida Console" w:cs="Courier New"/>
                <w:color w:val="000000"/>
                <w:sz w:val="20"/>
                <w:szCs w:val="20"/>
                <w:bdr w:val="none" w:sz="0" w:space="0" w:color="auto" w:frame="1"/>
                <w:lang w:eastAsia="de-DE"/>
              </w:rPr>
            </w:pPr>
            <w:r w:rsidRPr="00EB0BF5">
              <w:rPr>
                <w:rFonts w:ascii="Lucida Console" w:eastAsia="Times New Roman" w:hAnsi="Lucida Console" w:cs="Courier New"/>
                <w:color w:val="000000"/>
                <w:sz w:val="20"/>
                <w:szCs w:val="20"/>
                <w:bdr w:val="none" w:sz="0" w:space="0" w:color="auto" w:frame="1"/>
                <w:lang w:eastAsia="de-DE"/>
              </w:rPr>
              <w:t>n/a</w:t>
            </w:r>
          </w:p>
        </w:tc>
        <w:tc>
          <w:tcPr>
            <w:tcW w:w="606" w:type="dxa"/>
          </w:tcPr>
          <w:p w14:paraId="5E354606" w14:textId="77777777" w:rsidR="0053658F" w:rsidRPr="00EB0BF5" w:rsidRDefault="0053658F" w:rsidP="00766468">
            <w:pPr>
              <w:rPr>
                <w:rFonts w:eastAsia="Times New Roman" w:cstheme="minorHAnsi"/>
                <w:lang w:val="en-US" w:eastAsia="de-DE"/>
              </w:rPr>
            </w:pPr>
            <w:r w:rsidRPr="00EB0BF5">
              <w:rPr>
                <w:rFonts w:eastAsia="Times New Roman" w:cstheme="minorHAnsi"/>
                <w:lang w:val="en-US" w:eastAsia="de-DE"/>
              </w:rPr>
              <w:t>0</w:t>
            </w:r>
          </w:p>
        </w:tc>
        <w:tc>
          <w:tcPr>
            <w:tcW w:w="1189" w:type="dxa"/>
          </w:tcPr>
          <w:p w14:paraId="3CCC32BD" w14:textId="77777777" w:rsidR="0053658F" w:rsidRPr="00EB0BF5" w:rsidRDefault="0053658F" w:rsidP="007664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Lucida Console" w:eastAsia="Times New Roman" w:hAnsi="Lucida Console" w:cs="Courier New"/>
                <w:color w:val="000000"/>
                <w:sz w:val="20"/>
                <w:szCs w:val="20"/>
                <w:lang w:eastAsia="de-DE"/>
              </w:rPr>
            </w:pPr>
            <w:r w:rsidRPr="00EB0BF5">
              <w:rPr>
                <w:rFonts w:ascii="Lucida Console" w:eastAsia="Times New Roman" w:hAnsi="Lucida Console" w:cs="Courier New"/>
                <w:color w:val="000000"/>
                <w:sz w:val="20"/>
                <w:szCs w:val="20"/>
                <w:bdr w:val="none" w:sz="0" w:space="0" w:color="auto" w:frame="1"/>
                <w:lang w:eastAsia="de-DE"/>
              </w:rPr>
              <w:t>300.3889</w:t>
            </w:r>
          </w:p>
        </w:tc>
        <w:tc>
          <w:tcPr>
            <w:tcW w:w="701" w:type="dxa"/>
          </w:tcPr>
          <w:p w14:paraId="00C35F58" w14:textId="77777777" w:rsidR="0053658F" w:rsidRPr="00EB0BF5" w:rsidRDefault="0053658F" w:rsidP="007664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Lucida Console" w:eastAsia="Times New Roman" w:hAnsi="Lucida Console" w:cs="Courier New"/>
                <w:color w:val="000000"/>
                <w:sz w:val="20"/>
                <w:szCs w:val="20"/>
                <w:bdr w:val="none" w:sz="0" w:space="0" w:color="auto" w:frame="1"/>
                <w:lang w:eastAsia="de-DE"/>
              </w:rPr>
            </w:pPr>
            <w:r w:rsidRPr="00EB0BF5">
              <w:rPr>
                <w:rFonts w:ascii="Lucida Console" w:eastAsia="Times New Roman" w:hAnsi="Lucida Console" w:cs="Courier New"/>
                <w:color w:val="000000"/>
                <w:sz w:val="20"/>
                <w:szCs w:val="20"/>
                <w:bdr w:val="none" w:sz="0" w:space="0" w:color="auto" w:frame="1"/>
                <w:lang w:eastAsia="de-DE"/>
              </w:rPr>
              <w:t>38</w:t>
            </w:r>
          </w:p>
        </w:tc>
        <w:tc>
          <w:tcPr>
            <w:tcW w:w="1244" w:type="dxa"/>
          </w:tcPr>
          <w:p w14:paraId="622D6EE9" w14:textId="77777777" w:rsidR="0053658F" w:rsidRPr="00EB0BF5" w:rsidRDefault="0053658F" w:rsidP="007664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Lucida Console" w:eastAsia="Times New Roman" w:hAnsi="Lucida Console" w:cs="Courier New"/>
                <w:color w:val="000000"/>
                <w:sz w:val="20"/>
                <w:szCs w:val="20"/>
                <w:bdr w:val="none" w:sz="0" w:space="0" w:color="auto" w:frame="1"/>
                <w:lang w:eastAsia="de-DE"/>
              </w:rPr>
            </w:pPr>
            <w:r w:rsidRPr="00EB0BF5">
              <w:rPr>
                <w:rFonts w:ascii="Lucida Console" w:eastAsia="Times New Roman" w:hAnsi="Lucida Console" w:cs="Courier New"/>
                <w:color w:val="000000"/>
                <w:sz w:val="20"/>
                <w:szCs w:val="20"/>
                <w:bdr w:val="none" w:sz="0" w:space="0" w:color="auto" w:frame="1"/>
                <w:lang w:eastAsia="de-DE"/>
              </w:rPr>
              <w:t>n/a</w:t>
            </w:r>
          </w:p>
        </w:tc>
        <w:tc>
          <w:tcPr>
            <w:tcW w:w="706" w:type="dxa"/>
          </w:tcPr>
          <w:p w14:paraId="0404C67A" w14:textId="77777777" w:rsidR="0053658F" w:rsidRPr="00EB0BF5" w:rsidRDefault="0053658F" w:rsidP="007664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eastAsia="Times New Roman" w:cstheme="minorHAnsi"/>
                <w:lang w:val="en-US" w:eastAsia="de-DE"/>
              </w:rPr>
            </w:pPr>
            <w:r w:rsidRPr="00EB0BF5">
              <w:rPr>
                <w:rFonts w:eastAsia="Times New Roman" w:cstheme="minorHAnsi"/>
                <w:lang w:val="en-US" w:eastAsia="de-DE"/>
              </w:rPr>
              <w:t>0</w:t>
            </w:r>
          </w:p>
        </w:tc>
        <w:tc>
          <w:tcPr>
            <w:tcW w:w="1211" w:type="dxa"/>
          </w:tcPr>
          <w:p w14:paraId="463EEF7E" w14:textId="77777777" w:rsidR="0053658F" w:rsidRPr="00EB0BF5" w:rsidRDefault="0053658F" w:rsidP="007664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Lucida Console" w:eastAsia="Times New Roman" w:hAnsi="Lucida Console" w:cs="Courier New"/>
                <w:color w:val="000000"/>
                <w:sz w:val="20"/>
                <w:szCs w:val="20"/>
                <w:bdr w:val="none" w:sz="0" w:space="0" w:color="auto" w:frame="1"/>
                <w:lang w:eastAsia="de-DE"/>
              </w:rPr>
            </w:pPr>
            <w:r w:rsidRPr="00EB0BF5">
              <w:rPr>
                <w:rFonts w:ascii="Lucida Console" w:eastAsia="Times New Roman" w:hAnsi="Lucida Console" w:cs="Courier New"/>
                <w:color w:val="000000"/>
                <w:sz w:val="20"/>
                <w:szCs w:val="20"/>
                <w:bdr w:val="none" w:sz="0" w:space="0" w:color="auto" w:frame="1"/>
                <w:lang w:eastAsia="de-DE"/>
              </w:rPr>
              <w:t>300.3889</w:t>
            </w:r>
          </w:p>
        </w:tc>
        <w:tc>
          <w:tcPr>
            <w:tcW w:w="862" w:type="dxa"/>
          </w:tcPr>
          <w:p w14:paraId="77767EF3" w14:textId="77777777" w:rsidR="0053658F" w:rsidRPr="00EB0BF5" w:rsidRDefault="0053658F" w:rsidP="007664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Lucida Console" w:eastAsia="Times New Roman" w:hAnsi="Lucida Console" w:cs="Courier New"/>
                <w:color w:val="000000"/>
                <w:sz w:val="20"/>
                <w:szCs w:val="20"/>
                <w:bdr w:val="none" w:sz="0" w:space="0" w:color="auto" w:frame="1"/>
                <w:lang w:eastAsia="de-DE"/>
              </w:rPr>
            </w:pPr>
            <w:r w:rsidRPr="00EB0BF5">
              <w:rPr>
                <w:rFonts w:ascii="Lucida Console" w:eastAsia="Times New Roman" w:hAnsi="Lucida Console" w:cs="Courier New"/>
                <w:color w:val="000000"/>
                <w:sz w:val="20"/>
                <w:szCs w:val="20"/>
                <w:bdr w:val="none" w:sz="0" w:space="0" w:color="auto" w:frame="1"/>
                <w:lang w:eastAsia="de-DE"/>
              </w:rPr>
              <w:t>38</w:t>
            </w:r>
          </w:p>
        </w:tc>
      </w:tr>
      <w:tr w:rsidR="0053658F" w14:paraId="5DA27EF9" w14:textId="77777777" w:rsidTr="0053658F">
        <w:tc>
          <w:tcPr>
            <w:tcW w:w="1312" w:type="dxa"/>
            <w:tcBorders>
              <w:bottom w:val="single" w:sz="4" w:space="0" w:color="auto"/>
            </w:tcBorders>
          </w:tcPr>
          <w:p w14:paraId="19DAFC13" w14:textId="77777777" w:rsidR="0053658F" w:rsidRPr="00EB0BF5" w:rsidRDefault="0053658F" w:rsidP="00766468">
            <w:pPr>
              <w:rPr>
                <w:rFonts w:eastAsia="Times New Roman" w:cstheme="minorHAnsi"/>
                <w:lang w:val="en-US" w:eastAsia="de-DE"/>
              </w:rPr>
            </w:pPr>
            <w:r w:rsidRPr="00EB0BF5">
              <w:rPr>
                <w:rFonts w:eastAsia="Times New Roman" w:cstheme="minorHAnsi"/>
                <w:lang w:val="en-US" w:eastAsia="de-DE"/>
              </w:rPr>
              <w:t>Western Asia</w:t>
            </w:r>
          </w:p>
        </w:tc>
        <w:tc>
          <w:tcPr>
            <w:tcW w:w="1231" w:type="dxa"/>
            <w:tcBorders>
              <w:bottom w:val="single" w:sz="4" w:space="0" w:color="auto"/>
            </w:tcBorders>
          </w:tcPr>
          <w:p w14:paraId="0105122A" w14:textId="77777777" w:rsidR="0053658F" w:rsidRPr="00EB0BF5" w:rsidRDefault="0053658F" w:rsidP="00766468">
            <w:pPr>
              <w:pStyle w:val="HTMLVorformatiert"/>
              <w:shd w:val="clear" w:color="auto" w:fill="FFFFFF"/>
              <w:wordWrap w:val="0"/>
              <w:spacing w:line="225" w:lineRule="atLeast"/>
              <w:rPr>
                <w:rFonts w:ascii="Lucida Console" w:hAnsi="Lucida Console"/>
                <w:color w:val="000000"/>
              </w:rPr>
            </w:pPr>
            <w:r w:rsidRPr="00EB0BF5">
              <w:rPr>
                <w:rStyle w:val="gnkrckgcgsb"/>
                <w:rFonts w:ascii="Lucida Console" w:hAnsi="Lucida Console"/>
                <w:color w:val="000000"/>
                <w:bdr w:val="none" w:sz="0" w:space="0" w:color="auto" w:frame="1"/>
              </w:rPr>
              <w:t>875.2143</w:t>
            </w:r>
          </w:p>
          <w:p w14:paraId="3A967DA5" w14:textId="77777777" w:rsidR="0053658F" w:rsidRPr="00EB0BF5" w:rsidRDefault="0053658F" w:rsidP="007664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Lucida Console" w:eastAsia="Times New Roman" w:hAnsi="Lucida Console" w:cs="Courier New"/>
                <w:color w:val="000000"/>
                <w:sz w:val="20"/>
                <w:szCs w:val="20"/>
                <w:bdr w:val="none" w:sz="0" w:space="0" w:color="auto" w:frame="1"/>
                <w:lang w:val="en-US" w:eastAsia="de-DE"/>
              </w:rPr>
            </w:pPr>
          </w:p>
        </w:tc>
        <w:tc>
          <w:tcPr>
            <w:tcW w:w="606" w:type="dxa"/>
            <w:tcBorders>
              <w:bottom w:val="single" w:sz="4" w:space="0" w:color="auto"/>
            </w:tcBorders>
          </w:tcPr>
          <w:p w14:paraId="3A5EF91C" w14:textId="77777777" w:rsidR="0053658F" w:rsidRPr="00EB0BF5" w:rsidRDefault="0053658F" w:rsidP="00766468">
            <w:pPr>
              <w:rPr>
                <w:rFonts w:eastAsia="Times New Roman" w:cstheme="minorHAnsi"/>
                <w:lang w:val="en-US" w:eastAsia="de-DE"/>
              </w:rPr>
            </w:pPr>
            <w:r w:rsidRPr="00EB0BF5">
              <w:rPr>
                <w:rFonts w:eastAsia="Times New Roman" w:cstheme="minorHAnsi"/>
                <w:lang w:val="en-US" w:eastAsia="de-DE"/>
              </w:rPr>
              <w:t>16</w:t>
            </w:r>
          </w:p>
        </w:tc>
        <w:tc>
          <w:tcPr>
            <w:tcW w:w="1189" w:type="dxa"/>
            <w:tcBorders>
              <w:bottom w:val="single" w:sz="4" w:space="0" w:color="auto"/>
            </w:tcBorders>
          </w:tcPr>
          <w:p w14:paraId="68878820" w14:textId="77777777" w:rsidR="0053658F" w:rsidRPr="00EB0BF5" w:rsidRDefault="0053658F" w:rsidP="00766468">
            <w:pPr>
              <w:pStyle w:val="HTMLVorformatiert"/>
              <w:shd w:val="clear" w:color="auto" w:fill="FFFFFF"/>
              <w:wordWrap w:val="0"/>
              <w:spacing w:line="225" w:lineRule="atLeast"/>
              <w:rPr>
                <w:rFonts w:ascii="Lucida Console" w:hAnsi="Lucida Console"/>
                <w:color w:val="000000"/>
              </w:rPr>
            </w:pPr>
            <w:r w:rsidRPr="00EB0BF5">
              <w:rPr>
                <w:rStyle w:val="gnkrckgcgsb"/>
                <w:rFonts w:ascii="Lucida Console" w:hAnsi="Lucida Console"/>
                <w:color w:val="000000"/>
                <w:bdr w:val="none" w:sz="0" w:space="0" w:color="auto" w:frame="1"/>
              </w:rPr>
              <w:t>1340.6</w:t>
            </w:r>
          </w:p>
          <w:p w14:paraId="327E357A" w14:textId="77777777" w:rsidR="0053658F" w:rsidRPr="00EB0BF5" w:rsidRDefault="0053658F" w:rsidP="007664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Lucida Console" w:eastAsia="Times New Roman" w:hAnsi="Lucida Console" w:cs="Courier New"/>
                <w:color w:val="000000"/>
                <w:sz w:val="20"/>
                <w:szCs w:val="20"/>
                <w:bdr w:val="none" w:sz="0" w:space="0" w:color="auto" w:frame="1"/>
                <w:lang w:val="en-US" w:eastAsia="de-DE"/>
              </w:rPr>
            </w:pPr>
          </w:p>
        </w:tc>
        <w:tc>
          <w:tcPr>
            <w:tcW w:w="701" w:type="dxa"/>
            <w:tcBorders>
              <w:bottom w:val="single" w:sz="4" w:space="0" w:color="auto"/>
            </w:tcBorders>
          </w:tcPr>
          <w:p w14:paraId="2ED65AD8" w14:textId="77777777" w:rsidR="0053658F" w:rsidRPr="00EB0BF5" w:rsidRDefault="0053658F" w:rsidP="007664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Lucida Console" w:eastAsia="Times New Roman" w:hAnsi="Lucida Console" w:cs="Courier New"/>
                <w:color w:val="000000"/>
                <w:sz w:val="20"/>
                <w:szCs w:val="20"/>
                <w:bdr w:val="none" w:sz="0" w:space="0" w:color="auto" w:frame="1"/>
                <w:lang w:eastAsia="de-DE"/>
              </w:rPr>
            </w:pPr>
            <w:r w:rsidRPr="00EB0BF5">
              <w:rPr>
                <w:rFonts w:eastAsia="Times New Roman" w:cstheme="minorHAnsi"/>
                <w:lang w:val="en-US" w:eastAsia="de-DE"/>
              </w:rPr>
              <w:t>5</w:t>
            </w:r>
          </w:p>
        </w:tc>
        <w:tc>
          <w:tcPr>
            <w:tcW w:w="1244" w:type="dxa"/>
            <w:tcBorders>
              <w:bottom w:val="single" w:sz="4" w:space="0" w:color="auto"/>
            </w:tcBorders>
          </w:tcPr>
          <w:p w14:paraId="7067DBEB" w14:textId="77777777" w:rsidR="0053658F" w:rsidRPr="00EB0BF5" w:rsidRDefault="0053658F" w:rsidP="00766468">
            <w:pPr>
              <w:pStyle w:val="HTMLVorformatiert"/>
              <w:shd w:val="clear" w:color="auto" w:fill="FFFFFF"/>
              <w:wordWrap w:val="0"/>
              <w:spacing w:line="225" w:lineRule="atLeast"/>
              <w:rPr>
                <w:rFonts w:ascii="Lucida Console" w:hAnsi="Lucida Console"/>
                <w:color w:val="000000"/>
              </w:rPr>
            </w:pPr>
            <w:r w:rsidRPr="00EB0BF5">
              <w:rPr>
                <w:rStyle w:val="gnkrckgcgsb"/>
                <w:rFonts w:ascii="Lucida Console" w:hAnsi="Lucida Console"/>
                <w:color w:val="000000"/>
                <w:bdr w:val="none" w:sz="0" w:space="0" w:color="auto" w:frame="1"/>
              </w:rPr>
              <w:t>1182</w:t>
            </w:r>
          </w:p>
          <w:p w14:paraId="5B6CC333" w14:textId="77777777" w:rsidR="0053658F" w:rsidRPr="00EB0BF5" w:rsidRDefault="0053658F" w:rsidP="007664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Lucida Console" w:eastAsia="Times New Roman" w:hAnsi="Lucida Console" w:cs="Courier New"/>
                <w:color w:val="000000"/>
                <w:sz w:val="20"/>
                <w:szCs w:val="20"/>
                <w:bdr w:val="none" w:sz="0" w:space="0" w:color="auto" w:frame="1"/>
                <w:lang w:val="en-US" w:eastAsia="de-DE"/>
              </w:rPr>
            </w:pPr>
          </w:p>
        </w:tc>
        <w:tc>
          <w:tcPr>
            <w:tcW w:w="706" w:type="dxa"/>
            <w:tcBorders>
              <w:bottom w:val="single" w:sz="4" w:space="0" w:color="auto"/>
            </w:tcBorders>
          </w:tcPr>
          <w:p w14:paraId="76896D0A" w14:textId="77777777" w:rsidR="0053658F" w:rsidRPr="00EB0BF5" w:rsidRDefault="0053658F" w:rsidP="007664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eastAsia="Times New Roman" w:cstheme="minorHAnsi"/>
                <w:lang w:val="en-US" w:eastAsia="de-DE"/>
              </w:rPr>
            </w:pPr>
            <w:r w:rsidRPr="00EB0BF5">
              <w:rPr>
                <w:rFonts w:eastAsia="Times New Roman" w:cstheme="minorHAnsi"/>
                <w:lang w:val="en-US" w:eastAsia="de-DE"/>
              </w:rPr>
              <w:t>4</w:t>
            </w:r>
          </w:p>
        </w:tc>
        <w:tc>
          <w:tcPr>
            <w:tcW w:w="1211" w:type="dxa"/>
            <w:tcBorders>
              <w:bottom w:val="single" w:sz="4" w:space="0" w:color="auto"/>
            </w:tcBorders>
          </w:tcPr>
          <w:p w14:paraId="11291FF5" w14:textId="77777777" w:rsidR="0053658F" w:rsidRPr="00EB0BF5" w:rsidRDefault="0053658F" w:rsidP="00766468">
            <w:pPr>
              <w:pStyle w:val="HTMLVorformatiert"/>
              <w:shd w:val="clear" w:color="auto" w:fill="FFFFFF"/>
              <w:wordWrap w:val="0"/>
              <w:spacing w:line="225" w:lineRule="atLeast"/>
              <w:rPr>
                <w:rFonts w:ascii="Lucida Console" w:hAnsi="Lucida Console"/>
                <w:color w:val="000000"/>
              </w:rPr>
            </w:pPr>
            <w:r w:rsidRPr="00EB0BF5">
              <w:rPr>
                <w:rStyle w:val="gnkrckgcgsb"/>
                <w:rFonts w:ascii="Lucida Console" w:hAnsi="Lucida Console"/>
                <w:color w:val="000000"/>
                <w:bdr w:val="none" w:sz="0" w:space="0" w:color="auto" w:frame="1"/>
              </w:rPr>
              <w:t>948.5333</w:t>
            </w:r>
          </w:p>
          <w:p w14:paraId="71BBAF46" w14:textId="77777777" w:rsidR="0053658F" w:rsidRPr="00EB0BF5" w:rsidRDefault="0053658F" w:rsidP="007664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Lucida Console" w:eastAsia="Times New Roman" w:hAnsi="Lucida Console" w:cs="Courier New"/>
                <w:color w:val="000000"/>
                <w:sz w:val="20"/>
                <w:szCs w:val="20"/>
                <w:bdr w:val="none" w:sz="0" w:space="0" w:color="auto" w:frame="1"/>
                <w:lang w:val="en-US" w:eastAsia="de-DE"/>
              </w:rPr>
            </w:pPr>
          </w:p>
        </w:tc>
        <w:tc>
          <w:tcPr>
            <w:tcW w:w="862" w:type="dxa"/>
            <w:tcBorders>
              <w:bottom w:val="single" w:sz="4" w:space="0" w:color="auto"/>
            </w:tcBorders>
          </w:tcPr>
          <w:p w14:paraId="48401640" w14:textId="77777777" w:rsidR="0053658F" w:rsidRPr="00EB0BF5" w:rsidRDefault="0053658F" w:rsidP="007664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Lucida Console" w:eastAsia="Times New Roman" w:hAnsi="Lucida Console" w:cs="Courier New"/>
                <w:color w:val="000000"/>
                <w:sz w:val="20"/>
                <w:szCs w:val="20"/>
                <w:bdr w:val="none" w:sz="0" w:space="0" w:color="auto" w:frame="1"/>
                <w:lang w:eastAsia="de-DE"/>
              </w:rPr>
            </w:pPr>
            <w:r w:rsidRPr="00EB0BF5">
              <w:rPr>
                <w:rFonts w:eastAsia="Times New Roman" w:cstheme="minorHAnsi"/>
                <w:lang w:val="en-US" w:eastAsia="de-DE"/>
              </w:rPr>
              <w:t>17</w:t>
            </w:r>
          </w:p>
        </w:tc>
      </w:tr>
    </w:tbl>
    <w:p w14:paraId="5BDF0652" w14:textId="55A4A5E8" w:rsidR="0053658F" w:rsidRDefault="0053658F" w:rsidP="00D16699">
      <w:pPr>
        <w:spacing w:after="0" w:line="240" w:lineRule="auto"/>
        <w:rPr>
          <w:rFonts w:eastAsia="Times New Roman" w:cstheme="minorHAnsi"/>
          <w:lang w:val="en-US" w:eastAsia="de-DE"/>
        </w:rPr>
      </w:pPr>
      <w:r>
        <w:rPr>
          <w:rFonts w:eastAsia="Times New Roman" w:cstheme="minorHAnsi"/>
          <w:lang w:val="en-US" w:eastAsia="de-DE"/>
        </w:rPr>
        <w:t xml:space="preserve">Table 2. </w:t>
      </w:r>
      <w:r w:rsidR="003E7E9D">
        <w:rPr>
          <w:rFonts w:eastAsia="Times New Roman" w:cstheme="minorHAnsi"/>
          <w:lang w:val="en-US" w:eastAsia="de-DE"/>
        </w:rPr>
        <w:t>M</w:t>
      </w:r>
      <w:r>
        <w:rPr>
          <w:rFonts w:eastAsia="Times New Roman" w:cstheme="minorHAnsi"/>
          <w:lang w:val="en-US" w:eastAsia="de-DE"/>
        </w:rPr>
        <w:t xml:space="preserve">ean elevation of languages with and without uvulars and ejectives for the eleven </w:t>
      </w:r>
      <w:r w:rsidR="00CD0C5F">
        <w:rPr>
          <w:rFonts w:eastAsia="Times New Roman" w:cstheme="minorHAnsi"/>
          <w:lang w:val="en-US" w:eastAsia="de-DE"/>
        </w:rPr>
        <w:t>macroarea</w:t>
      </w:r>
      <w:r>
        <w:rPr>
          <w:rFonts w:eastAsia="Times New Roman" w:cstheme="minorHAnsi"/>
          <w:lang w:val="en-US" w:eastAsia="de-DE"/>
        </w:rPr>
        <w:t>s defined for this study an</w:t>
      </w:r>
      <w:ins w:id="525" w:author="Microsoft Office User" w:date="2020-08-13T14:49:00Z">
        <w:r w:rsidR="00130127">
          <w:rPr>
            <w:rFonts w:eastAsia="Times New Roman" w:cstheme="minorHAnsi"/>
            <w:lang w:val="en-US" w:eastAsia="de-DE"/>
          </w:rPr>
          <w:t>d</w:t>
        </w:r>
      </w:ins>
      <w:r>
        <w:rPr>
          <w:rFonts w:eastAsia="Times New Roman" w:cstheme="minorHAnsi"/>
          <w:lang w:val="en-US" w:eastAsia="de-DE"/>
        </w:rPr>
        <w:t xml:space="preserve"> the number of languages in each group.</w:t>
      </w:r>
    </w:p>
    <w:p w14:paraId="0325FA4E" w14:textId="77777777" w:rsidR="00FC7D0C" w:rsidRDefault="00FC7D0C" w:rsidP="00D16699">
      <w:pPr>
        <w:spacing w:after="0" w:line="240" w:lineRule="auto"/>
        <w:rPr>
          <w:rFonts w:eastAsia="Times New Roman" w:cstheme="minorHAnsi"/>
          <w:lang w:val="en-US" w:eastAsia="de-DE"/>
        </w:rPr>
      </w:pPr>
    </w:p>
    <w:p w14:paraId="7BD23F5F" w14:textId="3483AC2C" w:rsidR="00FC7D0C" w:rsidRDefault="002915EC" w:rsidP="00FC7D0C">
      <w:pPr>
        <w:spacing w:after="0" w:line="240" w:lineRule="auto"/>
        <w:rPr>
          <w:rFonts w:eastAsia="Times New Roman" w:cstheme="minorHAnsi"/>
          <w:lang w:val="en-US" w:eastAsia="de-DE"/>
        </w:rPr>
      </w:pPr>
      <w:r>
        <w:rPr>
          <w:rFonts w:eastAsia="Times New Roman" w:cstheme="minorHAnsi"/>
          <w:lang w:val="en-US" w:eastAsia="de-DE"/>
        </w:rPr>
        <w:t>First,</w:t>
      </w:r>
      <w:r w:rsidR="00FC7D0C">
        <w:rPr>
          <w:rFonts w:eastAsia="Times New Roman" w:cstheme="minorHAnsi"/>
          <w:lang w:val="en-US" w:eastAsia="de-DE"/>
        </w:rPr>
        <w:t xml:space="preserve"> the table reveals some properties of the dataset that are worth bearing in mind</w:t>
      </w:r>
      <w:del w:id="526" w:author="Microsoft Office User" w:date="2020-08-13T14:50:00Z">
        <w:r w:rsidR="00FC7D0C" w:rsidDel="00130127">
          <w:rPr>
            <w:rFonts w:eastAsia="Times New Roman" w:cstheme="minorHAnsi"/>
            <w:lang w:val="en-US" w:eastAsia="de-DE"/>
          </w:rPr>
          <w:delText xml:space="preserve">: </w:delText>
        </w:r>
      </w:del>
      <w:ins w:id="527" w:author="Microsoft Office User" w:date="2020-08-13T14:50:00Z">
        <w:r w:rsidR="00130127">
          <w:rPr>
            <w:rFonts w:eastAsia="Times New Roman" w:cstheme="minorHAnsi"/>
            <w:lang w:val="en-US" w:eastAsia="de-DE"/>
          </w:rPr>
          <w:t xml:space="preserve">. </w:t>
        </w:r>
      </w:ins>
      <w:del w:id="528" w:author="Microsoft Office User" w:date="2020-08-13T14:50:00Z">
        <w:r w:rsidR="00FC7D0C" w:rsidDel="00130127">
          <w:rPr>
            <w:rFonts w:eastAsia="Times New Roman" w:cstheme="minorHAnsi"/>
            <w:lang w:val="en-US" w:eastAsia="de-DE"/>
          </w:rPr>
          <w:delText xml:space="preserve">in </w:delText>
        </w:r>
      </w:del>
      <w:ins w:id="529" w:author="Microsoft Office User" w:date="2020-08-13T14:50:00Z">
        <w:r w:rsidR="00130127">
          <w:rPr>
            <w:rFonts w:eastAsia="Times New Roman" w:cstheme="minorHAnsi"/>
            <w:lang w:val="en-US" w:eastAsia="de-DE"/>
          </w:rPr>
          <w:t xml:space="preserve">In </w:t>
        </w:r>
      </w:ins>
      <w:r w:rsidR="00FC7D0C">
        <w:rPr>
          <w:rFonts w:eastAsia="Times New Roman" w:cstheme="minorHAnsi"/>
          <w:lang w:val="en-US" w:eastAsia="de-DE"/>
        </w:rPr>
        <w:t xml:space="preserve">some of the macroareas, </w:t>
      </w:r>
      <w:ins w:id="530" w:author="Microsoft Office User" w:date="2020-08-13T14:51:00Z">
        <w:r w:rsidR="00130127">
          <w:rPr>
            <w:rFonts w:eastAsia="Times New Roman" w:cstheme="minorHAnsi"/>
            <w:lang w:val="en-US" w:eastAsia="de-DE"/>
          </w:rPr>
          <w:t xml:space="preserve">such as </w:t>
        </w:r>
      </w:ins>
      <w:r w:rsidR="00FC7D0C">
        <w:rPr>
          <w:rFonts w:eastAsia="Times New Roman" w:cstheme="minorHAnsi"/>
          <w:lang w:val="en-US" w:eastAsia="de-DE"/>
        </w:rPr>
        <w:t>Australia and Oceania, both uvulars and ejective consonants are completely absent (</w:t>
      </w:r>
      <w:del w:id="531" w:author="Reviewer" w:date="2020-08-13T19:39:00Z">
        <w:r w:rsidR="00FC7D0C" w:rsidDel="007B12EB">
          <w:rPr>
            <w:rFonts w:eastAsia="Times New Roman" w:cstheme="minorHAnsi"/>
            <w:lang w:val="en-US" w:eastAsia="de-DE"/>
          </w:rPr>
          <w:delText>cf.</w:delText>
        </w:r>
      </w:del>
      <w:ins w:id="532" w:author="Reviewer" w:date="2020-08-13T19:39:00Z">
        <w:r w:rsidR="007B12EB">
          <w:rPr>
            <w:rFonts w:eastAsia="Times New Roman" w:cstheme="minorHAnsi"/>
            <w:lang w:val="en-US" w:eastAsia="de-DE"/>
          </w:rPr>
          <w:t>see also</w:t>
        </w:r>
      </w:ins>
      <w:r w:rsidR="00FC7D0C">
        <w:rPr>
          <w:rFonts w:eastAsia="Times New Roman" w:cstheme="minorHAnsi"/>
          <w:lang w:val="en-US" w:eastAsia="de-DE"/>
        </w:rPr>
        <w:t xml:space="preserve"> </w:t>
      </w:r>
      <w:del w:id="533" w:author="Microsoft Office User" w:date="2020-08-13T14:51:00Z">
        <w:r w:rsidR="00FC7D0C" w:rsidDel="00130127">
          <w:rPr>
            <w:rFonts w:eastAsia="Times New Roman" w:cstheme="minorHAnsi"/>
            <w:lang w:val="en-US" w:eastAsia="de-DE"/>
          </w:rPr>
          <w:delText xml:space="preserve">also </w:delText>
        </w:r>
      </w:del>
      <w:del w:id="534" w:author="Microsoft Office User" w:date="2020-08-13T14:49:00Z">
        <w:r w:rsidR="00FC7D0C" w:rsidDel="00130127">
          <w:rPr>
            <w:rFonts w:eastAsia="Times New Roman" w:cstheme="minorHAnsi"/>
            <w:lang w:val="en-US" w:eastAsia="de-DE"/>
          </w:rPr>
          <w:delText>figs</w:delText>
        </w:r>
      </w:del>
      <w:ins w:id="535" w:author="Microsoft Office User" w:date="2020-08-13T14:49:00Z">
        <w:r w:rsidR="00130127">
          <w:rPr>
            <w:rFonts w:eastAsia="Times New Roman" w:cstheme="minorHAnsi"/>
            <w:lang w:val="en-US" w:eastAsia="de-DE"/>
          </w:rPr>
          <w:t>Figs</w:t>
        </w:r>
      </w:ins>
      <w:r w:rsidR="00FC7D0C">
        <w:rPr>
          <w:rFonts w:eastAsia="Times New Roman" w:cstheme="minorHAnsi"/>
          <w:lang w:val="en-US" w:eastAsia="de-DE"/>
        </w:rPr>
        <w:t>. 1 and 2)</w:t>
      </w:r>
      <w:r w:rsidR="00941910">
        <w:rPr>
          <w:rFonts w:eastAsia="Times New Roman" w:cstheme="minorHAnsi"/>
          <w:lang w:val="en-US" w:eastAsia="de-DE"/>
        </w:rPr>
        <w:t>. I</w:t>
      </w:r>
      <w:r w:rsidR="00FC7D0C">
        <w:rPr>
          <w:rFonts w:eastAsia="Times New Roman" w:cstheme="minorHAnsi"/>
          <w:lang w:val="en-US" w:eastAsia="de-DE"/>
        </w:rPr>
        <w:t xml:space="preserve">n addition, New Guinea and South </w:t>
      </w:r>
      <w:del w:id="536" w:author="Microsoft Office User" w:date="2020-08-13T14:51:00Z">
        <w:r w:rsidR="00941910" w:rsidDel="00130127">
          <w:rPr>
            <w:rFonts w:eastAsia="Times New Roman" w:cstheme="minorHAnsi"/>
            <w:lang w:val="en-US" w:eastAsia="de-DE"/>
          </w:rPr>
          <w:delText>&amp;</w:delText>
        </w:r>
        <w:r w:rsidR="00FC7D0C" w:rsidDel="00130127">
          <w:rPr>
            <w:rFonts w:eastAsia="Times New Roman" w:cstheme="minorHAnsi"/>
            <w:lang w:val="en-US" w:eastAsia="de-DE"/>
          </w:rPr>
          <w:delText xml:space="preserve"> </w:delText>
        </w:r>
      </w:del>
      <w:ins w:id="537" w:author="Microsoft Office User" w:date="2020-08-13T14:51:00Z">
        <w:r w:rsidR="00130127">
          <w:rPr>
            <w:rFonts w:eastAsia="Times New Roman" w:cstheme="minorHAnsi"/>
            <w:lang w:val="en-US" w:eastAsia="de-DE"/>
          </w:rPr>
          <w:t xml:space="preserve">and </w:t>
        </w:r>
      </w:ins>
      <w:r w:rsidR="00FC7D0C">
        <w:rPr>
          <w:rFonts w:eastAsia="Times New Roman" w:cstheme="minorHAnsi"/>
          <w:lang w:val="en-US" w:eastAsia="de-DE"/>
        </w:rPr>
        <w:t>Southeast Asia host a very small number of languages with uvulars</w:t>
      </w:r>
      <w:del w:id="538" w:author="Microsoft Office User" w:date="2020-08-13T14:51:00Z">
        <w:r w:rsidR="00FC7D0C" w:rsidDel="00130127">
          <w:rPr>
            <w:rFonts w:eastAsia="Times New Roman" w:cstheme="minorHAnsi"/>
            <w:lang w:val="en-US" w:eastAsia="de-DE"/>
          </w:rPr>
          <w:delText xml:space="preserve">, </w:delText>
        </w:r>
      </w:del>
      <w:ins w:id="539" w:author="Microsoft Office User" w:date="2020-08-13T14:51:00Z">
        <w:r w:rsidR="00130127">
          <w:rPr>
            <w:rFonts w:eastAsia="Times New Roman" w:cstheme="minorHAnsi"/>
            <w:lang w:val="en-US" w:eastAsia="de-DE"/>
          </w:rPr>
          <w:t>;</w:t>
        </w:r>
      </w:ins>
      <w:del w:id="540" w:author="Microsoft Office User" w:date="2020-08-13T14:51:00Z">
        <w:r w:rsidR="00941910" w:rsidDel="00130127">
          <w:rPr>
            <w:rFonts w:eastAsia="Times New Roman" w:cstheme="minorHAnsi"/>
            <w:lang w:val="en-US" w:eastAsia="de-DE"/>
          </w:rPr>
          <w:delText>and</w:delText>
        </w:r>
      </w:del>
      <w:r w:rsidR="00FC7D0C">
        <w:rPr>
          <w:rFonts w:eastAsia="Times New Roman" w:cstheme="minorHAnsi"/>
          <w:lang w:val="en-US" w:eastAsia="de-DE"/>
        </w:rPr>
        <w:t xml:space="preserve"> none </w:t>
      </w:r>
      <w:del w:id="541" w:author="Microsoft Office User" w:date="2020-08-13T14:52:00Z">
        <w:r w:rsidR="00FC7D0C" w:rsidDel="00130127">
          <w:rPr>
            <w:rFonts w:eastAsia="Times New Roman" w:cstheme="minorHAnsi"/>
            <w:lang w:val="en-US" w:eastAsia="de-DE"/>
          </w:rPr>
          <w:delText xml:space="preserve">with </w:delText>
        </w:r>
      </w:del>
      <w:ins w:id="542" w:author="Microsoft Office User" w:date="2020-08-13T14:52:00Z">
        <w:r w:rsidR="00130127">
          <w:rPr>
            <w:rFonts w:eastAsia="Times New Roman" w:cstheme="minorHAnsi"/>
            <w:lang w:val="en-US" w:eastAsia="de-DE"/>
          </w:rPr>
          <w:t xml:space="preserve">have </w:t>
        </w:r>
      </w:ins>
      <w:r w:rsidR="00FC7D0C">
        <w:rPr>
          <w:rFonts w:eastAsia="Times New Roman" w:cstheme="minorHAnsi"/>
          <w:lang w:val="en-US" w:eastAsia="de-DE"/>
        </w:rPr>
        <w:t>ejectives (</w:t>
      </w:r>
      <w:del w:id="543" w:author="Microsoft Office User" w:date="2020-08-13T14:52:00Z">
        <w:r w:rsidR="00FC7D0C" w:rsidDel="00130127">
          <w:rPr>
            <w:rFonts w:eastAsia="Times New Roman" w:cstheme="minorHAnsi"/>
            <w:lang w:val="en-US" w:eastAsia="de-DE"/>
          </w:rPr>
          <w:delText>cf.</w:delText>
        </w:r>
      </w:del>
      <w:ins w:id="544" w:author="Microsoft Office User" w:date="2020-08-13T14:52:00Z">
        <w:r w:rsidR="00130127">
          <w:rPr>
            <w:rFonts w:eastAsia="Times New Roman" w:cstheme="minorHAnsi"/>
            <w:lang w:val="en-US" w:eastAsia="de-DE"/>
          </w:rPr>
          <w:t>see also</w:t>
        </w:r>
      </w:ins>
      <w:r w:rsidR="00FC7D0C">
        <w:rPr>
          <w:rFonts w:eastAsia="Times New Roman" w:cstheme="minorHAnsi"/>
          <w:lang w:val="en-US" w:eastAsia="de-DE"/>
        </w:rPr>
        <w:t xml:space="preserve"> </w:t>
      </w:r>
      <w:del w:id="545" w:author="Microsoft Office User" w:date="2020-08-13T14:52:00Z">
        <w:r w:rsidR="00FC7D0C" w:rsidDel="00130127">
          <w:rPr>
            <w:rFonts w:eastAsia="Times New Roman" w:cstheme="minorHAnsi"/>
            <w:lang w:val="en-US" w:eastAsia="de-DE"/>
          </w:rPr>
          <w:delText>again figs</w:delText>
        </w:r>
      </w:del>
      <w:ins w:id="546" w:author="Microsoft Office User" w:date="2020-08-13T14:52:00Z">
        <w:r w:rsidR="00130127">
          <w:rPr>
            <w:rFonts w:eastAsia="Times New Roman" w:cstheme="minorHAnsi"/>
            <w:lang w:val="en-US" w:eastAsia="de-DE"/>
          </w:rPr>
          <w:t>Figs</w:t>
        </w:r>
      </w:ins>
      <w:r w:rsidR="00FC7D0C">
        <w:rPr>
          <w:rFonts w:eastAsia="Times New Roman" w:cstheme="minorHAnsi"/>
          <w:lang w:val="en-US" w:eastAsia="de-DE"/>
        </w:rPr>
        <w:t>. 1 and 2). It is interesting to note</w:t>
      </w:r>
      <w:r w:rsidR="00941910">
        <w:rPr>
          <w:rFonts w:eastAsia="Times New Roman" w:cstheme="minorHAnsi"/>
          <w:lang w:val="en-US" w:eastAsia="de-DE"/>
        </w:rPr>
        <w:t>, incidentally,</w:t>
      </w:r>
      <w:r w:rsidR="00FC7D0C">
        <w:rPr>
          <w:rFonts w:eastAsia="Times New Roman" w:cstheme="minorHAnsi"/>
          <w:lang w:val="en-US" w:eastAsia="de-DE"/>
        </w:rPr>
        <w:t xml:space="preserve"> that the implicated macroregions are not </w:t>
      </w:r>
      <w:r w:rsidR="00FC7D0C">
        <w:rPr>
          <w:rFonts w:eastAsia="Times New Roman" w:cstheme="minorHAnsi"/>
          <w:lang w:val="en-US" w:eastAsia="de-DE"/>
        </w:rPr>
        <w:lastRenderedPageBreak/>
        <w:t xml:space="preserve">randomly distributed but jointly identify a significant contiguous subpart of the world in which these sounds are rare or absent. </w:t>
      </w:r>
    </w:p>
    <w:p w14:paraId="0C2B7FCB" w14:textId="77777777" w:rsidR="00FC7D0C" w:rsidRDefault="00FC7D0C" w:rsidP="0053658F">
      <w:pPr>
        <w:spacing w:after="0" w:line="240" w:lineRule="auto"/>
        <w:rPr>
          <w:rFonts w:eastAsia="Times New Roman" w:cstheme="minorHAnsi"/>
          <w:lang w:val="en-US" w:eastAsia="de-DE"/>
        </w:rPr>
      </w:pPr>
    </w:p>
    <w:p w14:paraId="21FF25B7" w14:textId="6CC5F87B" w:rsidR="0053658F" w:rsidRDefault="00FC7D0C" w:rsidP="0053658F">
      <w:pPr>
        <w:spacing w:after="0" w:line="240" w:lineRule="auto"/>
        <w:rPr>
          <w:rFonts w:eastAsia="Times New Roman" w:cstheme="minorHAnsi"/>
          <w:lang w:val="en-US" w:eastAsia="de-DE"/>
        </w:rPr>
      </w:pPr>
      <w:r>
        <w:rPr>
          <w:rFonts w:eastAsia="Times New Roman" w:cstheme="minorHAnsi"/>
          <w:lang w:val="en-US" w:eastAsia="de-DE"/>
        </w:rPr>
        <w:t>Where uvulars and ejectives occur more frequently</w:t>
      </w:r>
      <w:r w:rsidR="0053658F">
        <w:rPr>
          <w:rFonts w:eastAsia="Times New Roman" w:cstheme="minorHAnsi"/>
          <w:lang w:val="en-US" w:eastAsia="de-DE"/>
        </w:rPr>
        <w:t xml:space="preserve">, it is almost always the case that </w:t>
      </w:r>
      <w:r w:rsidR="00941910">
        <w:rPr>
          <w:rFonts w:eastAsia="Times New Roman" w:cstheme="minorHAnsi"/>
          <w:lang w:val="en-US" w:eastAsia="de-DE"/>
        </w:rPr>
        <w:t>languages with</w:t>
      </w:r>
      <w:r w:rsidR="0053658F">
        <w:rPr>
          <w:rFonts w:eastAsia="Times New Roman" w:cstheme="minorHAnsi"/>
          <w:lang w:val="en-US" w:eastAsia="de-DE"/>
        </w:rPr>
        <w:t xml:space="preserve"> uvulars and ejectives are spoken </w:t>
      </w:r>
      <w:r w:rsidR="00941910">
        <w:rPr>
          <w:rFonts w:eastAsia="Times New Roman" w:cstheme="minorHAnsi"/>
          <w:lang w:val="en-US" w:eastAsia="de-DE"/>
        </w:rPr>
        <w:t>in regions with a</w:t>
      </w:r>
      <w:del w:id="547" w:author="Microsoft Office User" w:date="2020-08-13T14:52:00Z">
        <w:r w:rsidR="0053658F" w:rsidDel="00130127">
          <w:rPr>
            <w:rFonts w:eastAsia="Times New Roman" w:cstheme="minorHAnsi"/>
            <w:lang w:val="en-US" w:eastAsia="de-DE"/>
          </w:rPr>
          <w:delText xml:space="preserve"> a</w:delText>
        </w:r>
      </w:del>
      <w:r w:rsidR="0053658F">
        <w:rPr>
          <w:rFonts w:eastAsia="Times New Roman" w:cstheme="minorHAnsi"/>
          <w:lang w:val="en-US" w:eastAsia="de-DE"/>
        </w:rPr>
        <w:t xml:space="preserve"> higher mean </w:t>
      </w:r>
      <w:r w:rsidR="00221851">
        <w:rPr>
          <w:rFonts w:eastAsia="Times New Roman" w:cstheme="minorHAnsi"/>
          <w:lang w:val="en-US" w:eastAsia="de-DE"/>
        </w:rPr>
        <w:t>elevation</w:t>
      </w:r>
      <w:r w:rsidR="0053658F">
        <w:rPr>
          <w:rFonts w:eastAsia="Times New Roman" w:cstheme="minorHAnsi"/>
          <w:lang w:val="en-US" w:eastAsia="de-DE"/>
        </w:rPr>
        <w:t xml:space="preserve"> than those that do not, although the </w:t>
      </w:r>
      <w:del w:id="548" w:author="Microsoft Office User" w:date="2020-08-13T14:52:00Z">
        <w:r w:rsidR="0053658F" w:rsidDel="00292D54">
          <w:rPr>
            <w:rFonts w:eastAsia="Times New Roman" w:cstheme="minorHAnsi"/>
            <w:lang w:val="en-US" w:eastAsia="de-DE"/>
          </w:rPr>
          <w:delText xml:space="preserve">different </w:delText>
        </w:r>
      </w:del>
      <w:ins w:id="549" w:author="Microsoft Office User" w:date="2020-08-13T14:52:00Z">
        <w:r w:rsidR="00292D54">
          <w:rPr>
            <w:rFonts w:eastAsia="Times New Roman" w:cstheme="minorHAnsi"/>
            <w:lang w:val="en-US" w:eastAsia="de-DE"/>
          </w:rPr>
          <w:t xml:space="preserve">difference </w:t>
        </w:r>
      </w:ins>
      <w:r w:rsidR="0053658F">
        <w:rPr>
          <w:rFonts w:eastAsia="Times New Roman" w:cstheme="minorHAnsi"/>
          <w:lang w:val="en-US" w:eastAsia="de-DE"/>
        </w:rPr>
        <w:t>is minimal in some cases. The major anomaly is Northern Eurasia, where languages without uvulars and ejectives obtain higher mean values</w:t>
      </w:r>
      <w:r>
        <w:rPr>
          <w:rFonts w:eastAsia="Times New Roman" w:cstheme="minorHAnsi"/>
          <w:lang w:val="en-US" w:eastAsia="de-DE"/>
        </w:rPr>
        <w:t xml:space="preserve"> than those with them.</w:t>
      </w:r>
      <w:r w:rsidR="0053658F">
        <w:rPr>
          <w:rFonts w:eastAsia="Times New Roman" w:cstheme="minorHAnsi"/>
          <w:lang w:val="en-US" w:eastAsia="de-DE"/>
        </w:rPr>
        <w:t xml:space="preserve"> </w:t>
      </w:r>
      <w:r>
        <w:rPr>
          <w:rFonts w:eastAsia="Times New Roman" w:cstheme="minorHAnsi"/>
          <w:lang w:val="en-US" w:eastAsia="de-DE"/>
        </w:rPr>
        <w:t>G</w:t>
      </w:r>
      <w:r w:rsidR="0053658F">
        <w:rPr>
          <w:rFonts w:eastAsia="Times New Roman" w:cstheme="minorHAnsi"/>
          <w:lang w:val="en-US" w:eastAsia="de-DE"/>
        </w:rPr>
        <w:t xml:space="preserve">oing against the </w:t>
      </w:r>
      <w:r>
        <w:rPr>
          <w:rFonts w:eastAsia="Times New Roman" w:cstheme="minorHAnsi"/>
          <w:lang w:val="en-US" w:eastAsia="de-DE"/>
        </w:rPr>
        <w:t xml:space="preserve">general </w:t>
      </w:r>
      <w:r w:rsidR="0053658F">
        <w:rPr>
          <w:rFonts w:eastAsia="Times New Roman" w:cstheme="minorHAnsi"/>
          <w:lang w:val="en-US" w:eastAsia="de-DE"/>
        </w:rPr>
        <w:t xml:space="preserve">trend are also North America and Western Asia, though with regard to uvulars only. </w:t>
      </w:r>
    </w:p>
    <w:p w14:paraId="52A9809A" w14:textId="77777777" w:rsidR="0053658F" w:rsidRDefault="0053658F" w:rsidP="0053658F">
      <w:pPr>
        <w:spacing w:after="0" w:line="240" w:lineRule="auto"/>
        <w:rPr>
          <w:rFonts w:eastAsia="Times New Roman" w:cstheme="minorHAnsi"/>
          <w:lang w:val="en-US" w:eastAsia="de-DE"/>
        </w:rPr>
      </w:pPr>
    </w:p>
    <w:p w14:paraId="6DE7EC18" w14:textId="63FD6F9F" w:rsidR="0053658F" w:rsidRDefault="0053658F" w:rsidP="0053658F">
      <w:pPr>
        <w:spacing w:after="0" w:line="240" w:lineRule="auto"/>
        <w:rPr>
          <w:rFonts w:eastAsia="Times New Roman" w:cstheme="minorHAnsi"/>
          <w:lang w:val="en-US" w:eastAsia="de-DE"/>
        </w:rPr>
      </w:pPr>
      <w:r>
        <w:rPr>
          <w:rFonts w:eastAsia="Times New Roman" w:cstheme="minorHAnsi"/>
          <w:lang w:val="en-US" w:eastAsia="de-DE"/>
        </w:rPr>
        <w:t xml:space="preserve">By and large, </w:t>
      </w:r>
      <w:ins w:id="550" w:author="Microsoft Office User" w:date="2020-08-13T14:53:00Z">
        <w:r w:rsidR="00292D54">
          <w:rPr>
            <w:rFonts w:eastAsia="Times New Roman" w:cstheme="minorHAnsi"/>
            <w:lang w:val="en-US" w:eastAsia="de-DE"/>
          </w:rPr>
          <w:t xml:space="preserve">the </w:t>
        </w:r>
      </w:ins>
      <w:r>
        <w:rPr>
          <w:rFonts w:eastAsia="Times New Roman" w:cstheme="minorHAnsi"/>
          <w:lang w:val="en-US" w:eastAsia="de-DE"/>
        </w:rPr>
        <w:t xml:space="preserve">descriptive summary statistics </w:t>
      </w:r>
      <w:del w:id="551" w:author="Microsoft Office User" w:date="2020-08-13T14:53:00Z">
        <w:r w:rsidDel="00292D54">
          <w:rPr>
            <w:rFonts w:eastAsia="Times New Roman" w:cstheme="minorHAnsi"/>
            <w:lang w:val="en-US" w:eastAsia="de-DE"/>
          </w:rPr>
          <w:delText xml:space="preserve">thus </w:delText>
        </w:r>
      </w:del>
      <w:r>
        <w:rPr>
          <w:rFonts w:eastAsia="Times New Roman" w:cstheme="minorHAnsi"/>
          <w:lang w:val="en-US" w:eastAsia="de-DE"/>
        </w:rPr>
        <w:t xml:space="preserve">largely </w:t>
      </w:r>
      <w:del w:id="552" w:author="Microsoft Office User" w:date="2020-08-13T14:53:00Z">
        <w:r w:rsidDel="00292D54">
          <w:rPr>
            <w:rFonts w:eastAsia="Times New Roman" w:cstheme="minorHAnsi"/>
            <w:lang w:val="en-US" w:eastAsia="de-DE"/>
          </w:rPr>
          <w:delText xml:space="preserve">replicating </w:delText>
        </w:r>
      </w:del>
      <w:ins w:id="553" w:author="Microsoft Office User" w:date="2020-08-13T14:53:00Z">
        <w:r w:rsidR="00292D54">
          <w:rPr>
            <w:rFonts w:eastAsia="Times New Roman" w:cstheme="minorHAnsi"/>
            <w:lang w:val="en-US" w:eastAsia="de-DE"/>
          </w:rPr>
          <w:t xml:space="preserve">replicate </w:t>
        </w:r>
      </w:ins>
      <w:r>
        <w:rPr>
          <w:rFonts w:eastAsia="Times New Roman" w:cstheme="minorHAnsi"/>
          <w:lang w:val="en-US" w:eastAsia="de-DE"/>
        </w:rPr>
        <w:t>the results obtained by Everett (2013a, 2013b)</w:t>
      </w:r>
      <w:r w:rsidR="00941910">
        <w:rPr>
          <w:rFonts w:eastAsia="Times New Roman" w:cstheme="minorHAnsi"/>
          <w:lang w:val="en-US" w:eastAsia="de-DE"/>
        </w:rPr>
        <w:t xml:space="preserve"> for ejectives. </w:t>
      </w:r>
      <w:r w:rsidR="00FC7D0C">
        <w:rPr>
          <w:rFonts w:eastAsia="Times New Roman" w:cstheme="minorHAnsi"/>
          <w:lang w:val="en-US" w:eastAsia="de-DE"/>
        </w:rPr>
        <w:t xml:space="preserve">Furthermore, the fact that the generalization that languages with ejectives are on average spoken at higher altitudes than languages without them holds better than the analogous generalization (violated also in North America and Western Asia) might suggest that the relationship between ejectives and altitude is stronger than that between uvulars. </w:t>
      </w:r>
    </w:p>
    <w:p w14:paraId="2287C0F5" w14:textId="77777777" w:rsidR="0053658F" w:rsidRDefault="0053658F" w:rsidP="0053658F">
      <w:pPr>
        <w:spacing w:after="0" w:line="240" w:lineRule="auto"/>
        <w:rPr>
          <w:rFonts w:eastAsia="Times New Roman" w:cstheme="minorHAnsi"/>
          <w:lang w:val="en-US" w:eastAsia="de-DE"/>
        </w:rPr>
      </w:pPr>
    </w:p>
    <w:p w14:paraId="0C349E58" w14:textId="5810C65F" w:rsidR="0053658F" w:rsidRDefault="00FC7D0C" w:rsidP="0053658F">
      <w:pPr>
        <w:spacing w:after="0" w:line="240" w:lineRule="auto"/>
        <w:rPr>
          <w:rFonts w:eastAsia="Times New Roman" w:cstheme="minorHAnsi"/>
          <w:lang w:val="en-US" w:eastAsia="de-DE"/>
        </w:rPr>
      </w:pPr>
      <w:del w:id="554" w:author="Microsoft Office User" w:date="2020-08-13T14:53:00Z">
        <w:r w:rsidDel="00292D54">
          <w:rPr>
            <w:rFonts w:eastAsia="Times New Roman" w:cstheme="minorHAnsi"/>
            <w:lang w:val="en-US" w:eastAsia="de-DE"/>
          </w:rPr>
          <w:delText xml:space="preserve">Obviously, </w:delText>
        </w:r>
      </w:del>
      <w:ins w:id="555" w:author="Microsoft Office User" w:date="2020-08-13T14:53:00Z">
        <w:r w:rsidR="00292D54">
          <w:rPr>
            <w:rFonts w:eastAsia="Times New Roman" w:cstheme="minorHAnsi"/>
            <w:lang w:val="en-US" w:eastAsia="de-DE"/>
          </w:rPr>
          <w:t>H</w:t>
        </w:r>
      </w:ins>
      <w:r>
        <w:rPr>
          <w:rFonts w:eastAsia="Times New Roman" w:cstheme="minorHAnsi"/>
          <w:lang w:val="en-US" w:eastAsia="de-DE"/>
        </w:rPr>
        <w:t>however, it is necessary to analyze the situation in much more detail and from different angles to assess the robustness of this</w:t>
      </w:r>
      <w:ins w:id="556" w:author="Microsoft Office User" w:date="2020-08-13T14:53:00Z">
        <w:r w:rsidR="00292D54">
          <w:rPr>
            <w:rFonts w:eastAsia="Times New Roman" w:cstheme="minorHAnsi"/>
            <w:lang w:val="en-US" w:eastAsia="de-DE"/>
          </w:rPr>
          <w:t xml:space="preserve"> f</w:t>
        </w:r>
      </w:ins>
      <w:ins w:id="557" w:author="Microsoft Office User" w:date="2020-08-13T14:54:00Z">
        <w:r w:rsidR="00292D54">
          <w:rPr>
            <w:rFonts w:eastAsia="Times New Roman" w:cstheme="minorHAnsi"/>
            <w:lang w:val="en-US" w:eastAsia="de-DE"/>
          </w:rPr>
          <w:t xml:space="preserve">irst </w:t>
        </w:r>
      </w:ins>
      <w:del w:id="558" w:author="Microsoft Office User" w:date="2020-08-13T14:54:00Z">
        <w:r w:rsidDel="00292D54">
          <w:rPr>
            <w:rFonts w:eastAsia="Times New Roman" w:cstheme="minorHAnsi"/>
            <w:lang w:val="en-US" w:eastAsia="de-DE"/>
          </w:rPr>
          <w:delText xml:space="preserve"> </w:delText>
        </w:r>
      </w:del>
      <w:r>
        <w:rPr>
          <w:rFonts w:eastAsia="Times New Roman" w:cstheme="minorHAnsi"/>
          <w:lang w:val="en-US" w:eastAsia="de-DE"/>
        </w:rPr>
        <w:t xml:space="preserve">impression. </w:t>
      </w:r>
      <w:r w:rsidR="0053658F">
        <w:rPr>
          <w:rFonts w:eastAsia="Times New Roman" w:cstheme="minorHAnsi"/>
          <w:lang w:val="en-US" w:eastAsia="de-DE"/>
        </w:rPr>
        <w:t xml:space="preserve">For </w:t>
      </w:r>
      <w:r w:rsidR="00640C2C">
        <w:rPr>
          <w:rFonts w:eastAsia="Times New Roman" w:cstheme="minorHAnsi"/>
          <w:lang w:val="en-US" w:eastAsia="de-DE"/>
        </w:rPr>
        <w:t xml:space="preserve">further </w:t>
      </w:r>
      <w:r w:rsidR="0053658F">
        <w:rPr>
          <w:rFonts w:eastAsia="Times New Roman" w:cstheme="minorHAnsi"/>
          <w:lang w:val="en-US" w:eastAsia="de-DE"/>
        </w:rPr>
        <w:t>analysis</w:t>
      </w:r>
      <w:r w:rsidR="00640C2C">
        <w:rPr>
          <w:rFonts w:eastAsia="Times New Roman" w:cstheme="minorHAnsi"/>
          <w:lang w:val="en-US" w:eastAsia="de-DE"/>
        </w:rPr>
        <w:t xml:space="preserve"> beyond descriptive statistics</w:t>
      </w:r>
      <w:r w:rsidR="0053658F">
        <w:rPr>
          <w:rFonts w:eastAsia="Times New Roman" w:cstheme="minorHAnsi"/>
          <w:lang w:val="en-US" w:eastAsia="de-DE"/>
        </w:rPr>
        <w:t xml:space="preserve">, here we combine a rigorous quantitative statistical </w:t>
      </w:r>
      <w:r w:rsidR="005C229C">
        <w:rPr>
          <w:rFonts w:eastAsia="Times New Roman" w:cstheme="minorHAnsi"/>
          <w:lang w:val="en-US" w:eastAsia="de-DE"/>
        </w:rPr>
        <w:t xml:space="preserve">and phylogenetic </w:t>
      </w:r>
      <w:r w:rsidR="0053658F">
        <w:rPr>
          <w:rFonts w:eastAsia="Times New Roman" w:cstheme="minorHAnsi"/>
          <w:lang w:val="en-US" w:eastAsia="de-DE"/>
        </w:rPr>
        <w:t>approach on the basis of</w:t>
      </w:r>
      <w:r>
        <w:rPr>
          <w:rFonts w:eastAsia="Times New Roman" w:cstheme="minorHAnsi"/>
          <w:lang w:val="en-US" w:eastAsia="de-DE"/>
        </w:rPr>
        <w:t xml:space="preserve"> the</w:t>
      </w:r>
      <w:r w:rsidR="0053658F">
        <w:rPr>
          <w:rFonts w:eastAsia="Times New Roman" w:cstheme="minorHAnsi"/>
          <w:lang w:val="en-US" w:eastAsia="de-DE"/>
        </w:rPr>
        <w:t xml:space="preserve"> large-scale comparative data </w:t>
      </w:r>
      <w:r>
        <w:rPr>
          <w:rFonts w:eastAsia="Times New Roman" w:cstheme="minorHAnsi"/>
          <w:lang w:val="en-US" w:eastAsia="de-DE"/>
        </w:rPr>
        <w:t xml:space="preserve">from PHOIBLE </w:t>
      </w:r>
      <w:r w:rsidR="0053658F">
        <w:rPr>
          <w:rFonts w:eastAsia="Times New Roman" w:cstheme="minorHAnsi"/>
          <w:lang w:val="en-US" w:eastAsia="de-DE"/>
        </w:rPr>
        <w:t>(as recently exemplified in the relevant line of research by Everett et al. 2015, 2016</w:t>
      </w:r>
      <w:r w:rsidR="00CA6BE5">
        <w:rPr>
          <w:rFonts w:eastAsia="Times New Roman" w:cstheme="minorHAnsi"/>
          <w:lang w:val="en-US" w:eastAsia="de-DE"/>
        </w:rPr>
        <w:t>a</w:t>
      </w:r>
      <w:r w:rsidR="0053658F">
        <w:rPr>
          <w:rFonts w:eastAsia="Times New Roman" w:cstheme="minorHAnsi"/>
          <w:lang w:val="en-US" w:eastAsia="de-DE"/>
        </w:rPr>
        <w:t xml:space="preserve"> and Roberts 2018) with a more qualitative intra-family analysis on the distribution and diachrony of relevant sound classes (as </w:t>
      </w:r>
      <w:del w:id="559" w:author="Microsoft Office User" w:date="2020-08-13T14:54:00Z">
        <w:r w:rsidR="0053658F" w:rsidDel="00292D54">
          <w:rPr>
            <w:rFonts w:eastAsia="Times New Roman" w:cstheme="minorHAnsi"/>
            <w:lang w:val="en-US" w:eastAsia="de-DE"/>
          </w:rPr>
          <w:delText xml:space="preserve">recently </w:delText>
        </w:r>
      </w:del>
      <w:r w:rsidR="0053658F">
        <w:rPr>
          <w:rFonts w:eastAsia="Times New Roman" w:cstheme="minorHAnsi"/>
          <w:lang w:val="en-US" w:eastAsia="de-DE"/>
        </w:rPr>
        <w:t xml:space="preserve">exemplified </w:t>
      </w:r>
      <w:ins w:id="560" w:author="Microsoft Office User" w:date="2020-08-13T14:54:00Z">
        <w:r w:rsidR="00292D54">
          <w:rPr>
            <w:rFonts w:eastAsia="Times New Roman" w:cstheme="minorHAnsi"/>
            <w:lang w:val="en-US" w:eastAsia="de-DE"/>
          </w:rPr>
          <w:t xml:space="preserve">recently </w:t>
        </w:r>
      </w:ins>
      <w:del w:id="561" w:author="Microsoft Office User" w:date="2020-08-13T14:54:00Z">
        <w:r w:rsidR="0053658F" w:rsidDel="00292D54">
          <w:rPr>
            <w:rFonts w:eastAsia="Times New Roman" w:cstheme="minorHAnsi"/>
            <w:lang w:val="en-US" w:eastAsia="de-DE"/>
          </w:rPr>
          <w:delText xml:space="preserve">in the relevant line of research </w:delText>
        </w:r>
      </w:del>
      <w:r w:rsidR="0053658F">
        <w:rPr>
          <w:rFonts w:eastAsia="Times New Roman" w:cstheme="minorHAnsi"/>
          <w:lang w:val="en-US" w:eastAsia="de-DE"/>
        </w:rPr>
        <w:t>by Nikolaev and Grossman 2018)</w:t>
      </w:r>
      <w:r w:rsidR="005C229C">
        <w:rPr>
          <w:rFonts w:eastAsia="Times New Roman" w:cstheme="minorHAnsi"/>
          <w:lang w:val="en-US" w:eastAsia="de-DE"/>
        </w:rPr>
        <w:t>, based on the conviction that such a combination of quantitative and qualitative perspectives allow for deeper insights into the analyzed phenomena than one of them alone.</w:t>
      </w:r>
    </w:p>
    <w:p w14:paraId="00DE107F" w14:textId="310B2743" w:rsidR="0053658F" w:rsidRDefault="0053658F" w:rsidP="00D16699">
      <w:pPr>
        <w:spacing w:after="0" w:line="240" w:lineRule="auto"/>
        <w:rPr>
          <w:rFonts w:eastAsia="Times New Roman" w:cstheme="minorHAnsi"/>
          <w:lang w:val="en-US" w:eastAsia="de-DE"/>
        </w:rPr>
      </w:pPr>
    </w:p>
    <w:p w14:paraId="35D0B2EB" w14:textId="3AF04B41" w:rsidR="00D16699" w:rsidRPr="00D16699" w:rsidRDefault="00D16699" w:rsidP="00CB092C">
      <w:pPr>
        <w:pStyle w:val="berschrift2"/>
        <w:rPr>
          <w:lang w:val="en-US" w:eastAsia="de-DE"/>
        </w:rPr>
      </w:pPr>
      <w:r>
        <w:rPr>
          <w:lang w:val="en-US" w:eastAsia="de-DE"/>
        </w:rPr>
        <w:t>4.</w:t>
      </w:r>
      <w:r w:rsidR="00640C2C">
        <w:rPr>
          <w:lang w:val="en-US" w:eastAsia="de-DE"/>
        </w:rPr>
        <w:t>2</w:t>
      </w:r>
      <w:r>
        <w:rPr>
          <w:lang w:val="en-US" w:eastAsia="de-DE"/>
        </w:rPr>
        <w:t>. Modelling the presence of ejectives and uvulars as a function of elevation</w:t>
      </w:r>
    </w:p>
    <w:p w14:paraId="4E65E909" w14:textId="0464B08B" w:rsidR="00640C2C" w:rsidRDefault="005B500B" w:rsidP="005B500B">
      <w:pPr>
        <w:rPr>
          <w:lang w:val="en-US" w:eastAsia="de-DE"/>
        </w:rPr>
      </w:pPr>
      <w:r>
        <w:rPr>
          <w:lang w:val="en-US" w:eastAsia="de-DE"/>
        </w:rPr>
        <w:t xml:space="preserve">We first approach the question if the </w:t>
      </w:r>
      <w:r w:rsidR="00941910">
        <w:rPr>
          <w:lang w:val="en-US" w:eastAsia="de-DE"/>
        </w:rPr>
        <w:t xml:space="preserve">probability </w:t>
      </w:r>
      <w:r>
        <w:rPr>
          <w:lang w:val="en-US" w:eastAsia="de-DE"/>
        </w:rPr>
        <w:t>of</w:t>
      </w:r>
      <w:r w:rsidR="00CD0C5F">
        <w:rPr>
          <w:lang w:val="en-US" w:eastAsia="de-DE"/>
        </w:rPr>
        <w:t xml:space="preserve"> observing languages with</w:t>
      </w:r>
      <w:r>
        <w:rPr>
          <w:lang w:val="en-US" w:eastAsia="de-DE"/>
        </w:rPr>
        <w:t xml:space="preserve"> ejective and uvular consonants in the PHOIBLE data </w:t>
      </w:r>
      <w:ins w:id="562" w:author="Microsoft Office User" w:date="2020-08-13T15:19:00Z">
        <w:r w:rsidR="0087125C">
          <w:rPr>
            <w:lang w:val="en-US" w:eastAsia="de-DE"/>
          </w:rPr>
          <w:t>(</w:t>
        </w:r>
      </w:ins>
      <w:r>
        <w:rPr>
          <w:lang w:val="en-US" w:eastAsia="de-DE"/>
        </w:rPr>
        <w:t xml:space="preserve">as modified according to the procedures described in </w:t>
      </w:r>
      <w:ins w:id="563" w:author="Microsoft Office User" w:date="2020-08-13T15:19:00Z">
        <w:r w:rsidR="0087125C">
          <w:rPr>
            <w:lang w:val="en-US" w:eastAsia="de-DE"/>
          </w:rPr>
          <w:t>Se</w:t>
        </w:r>
      </w:ins>
      <w:ins w:id="564" w:author="Microsoft Office User" w:date="2020-08-13T15:20:00Z">
        <w:r w:rsidR="0087125C">
          <w:rPr>
            <w:lang w:val="en-US" w:eastAsia="de-DE"/>
          </w:rPr>
          <w:t xml:space="preserve">ction </w:t>
        </w:r>
      </w:ins>
      <w:r w:rsidR="005C229C">
        <w:rPr>
          <w:lang w:val="en-US" w:eastAsia="de-DE"/>
        </w:rPr>
        <w:t>3.2.</w:t>
      </w:r>
      <w:ins w:id="565" w:author="Microsoft Office User" w:date="2020-08-13T15:19:00Z">
        <w:r w:rsidR="0087125C">
          <w:rPr>
            <w:lang w:val="en-US" w:eastAsia="de-DE"/>
          </w:rPr>
          <w:t>)</w:t>
        </w:r>
      </w:ins>
      <w:r w:rsidR="00CD0C5F">
        <w:rPr>
          <w:lang w:val="en-US" w:eastAsia="de-DE"/>
        </w:rPr>
        <w:t xml:space="preserve"> is </w:t>
      </w:r>
      <w:del w:id="566" w:author="Microsoft Office User" w:date="2020-08-13T15:20:00Z">
        <w:r w:rsidR="00CD0C5F" w:rsidDel="00ED4369">
          <w:rPr>
            <w:lang w:val="en-US" w:eastAsia="de-DE"/>
          </w:rPr>
          <w:delText xml:space="preserve">higher </w:delText>
        </w:r>
      </w:del>
      <w:ins w:id="567" w:author="Microsoft Office User" w:date="2020-08-13T15:20:00Z">
        <w:r w:rsidR="00ED4369">
          <w:rPr>
            <w:lang w:val="en-US" w:eastAsia="de-DE"/>
          </w:rPr>
          <w:t xml:space="preserve">greater </w:t>
        </w:r>
      </w:ins>
      <w:r w:rsidR="00CD0C5F">
        <w:rPr>
          <w:lang w:val="en-US" w:eastAsia="de-DE"/>
        </w:rPr>
        <w:t>at higher elevations</w:t>
      </w:r>
      <w:r>
        <w:rPr>
          <w:lang w:val="en-US" w:eastAsia="de-DE"/>
        </w:rPr>
        <w:t xml:space="preserve"> by a global overall analysis of all available data. For this global analysis, we employ Bayesian logistic mixed effects regression as implemented in the R package brms (Bürkner 201</w:t>
      </w:r>
      <w:r w:rsidR="00376614">
        <w:rPr>
          <w:lang w:val="en-US" w:eastAsia="de-DE"/>
        </w:rPr>
        <w:t>7, 2018a, 2018b</w:t>
      </w:r>
      <w:r>
        <w:rPr>
          <w:lang w:val="en-US" w:eastAsia="de-DE"/>
        </w:rPr>
        <w:t>), which uses the Stan programming language’s interface with the R statistical programming environment (Stan Development Team 2018).</w:t>
      </w:r>
      <w:r w:rsidR="00640C2C">
        <w:rPr>
          <w:lang w:val="en-US" w:eastAsia="de-DE"/>
        </w:rPr>
        <w:t xml:space="preserve"> We have include</w:t>
      </w:r>
      <w:r w:rsidR="005D352A">
        <w:rPr>
          <w:lang w:val="en-US" w:eastAsia="de-DE"/>
        </w:rPr>
        <w:t>d</w:t>
      </w:r>
      <w:r w:rsidR="00640C2C">
        <w:rPr>
          <w:lang w:val="en-US" w:eastAsia="de-DE"/>
        </w:rPr>
        <w:t xml:space="preserve"> elevation as computed according to the procedure described in </w:t>
      </w:r>
      <w:ins w:id="568" w:author="Microsoft Office User" w:date="2020-08-13T15:20:00Z">
        <w:r w:rsidR="00ED4369">
          <w:rPr>
            <w:lang w:val="en-US" w:eastAsia="de-DE"/>
          </w:rPr>
          <w:t xml:space="preserve">Section </w:t>
        </w:r>
      </w:ins>
      <w:r w:rsidR="00640C2C">
        <w:rPr>
          <w:lang w:val="en-US" w:eastAsia="de-DE"/>
        </w:rPr>
        <w:t xml:space="preserve">3.2. as </w:t>
      </w:r>
      <w:ins w:id="569" w:author="Microsoft Office User" w:date="2020-08-13T15:20:00Z">
        <w:r w:rsidR="00ED4369">
          <w:rPr>
            <w:lang w:val="en-US" w:eastAsia="de-DE"/>
          </w:rPr>
          <w:t xml:space="preserve">a </w:t>
        </w:r>
      </w:ins>
      <w:r w:rsidR="00640C2C">
        <w:rPr>
          <w:lang w:val="en-US" w:eastAsia="de-DE"/>
        </w:rPr>
        <w:t>fixed effect after applying a log10-transformation</w:t>
      </w:r>
      <w:r w:rsidR="00CD0C5F">
        <w:rPr>
          <w:lang w:val="en-US" w:eastAsia="de-DE"/>
        </w:rPr>
        <w:t>.</w:t>
      </w:r>
      <w:moveFromRangeStart w:id="570" w:author="Microsoft Office User" w:date="2020-08-13T15:21:00Z" w:name="move48224519"/>
      <w:moveFrom w:id="571" w:author="Microsoft Office User" w:date="2020-08-13T15:21:00Z">
        <w:r w:rsidR="00640C2C" w:rsidDel="00ED4369">
          <w:rPr>
            <w:lang w:val="en-US" w:eastAsia="de-DE"/>
          </w:rPr>
          <w:t xml:space="preserve"> </w:t>
        </w:r>
        <w:r w:rsidR="00CD0C5F" w:rsidDel="00ED4369">
          <w:rPr>
            <w:lang w:val="en-US" w:eastAsia="de-DE"/>
          </w:rPr>
          <w:t>This is because of an</w:t>
        </w:r>
        <w:r w:rsidR="00640C2C" w:rsidDel="00ED4369">
          <w:rPr>
            <w:lang w:val="en-US" w:eastAsia="de-DE"/>
          </w:rPr>
          <w:t xml:space="preserve"> extreme left</w:t>
        </w:r>
        <w:r w:rsidR="00CD0C5F" w:rsidDel="00ED4369">
          <w:rPr>
            <w:lang w:val="en-US" w:eastAsia="de-DE"/>
          </w:rPr>
          <w:t xml:space="preserve"> </w:t>
        </w:r>
        <w:r w:rsidR="00640C2C" w:rsidDel="00ED4369">
          <w:rPr>
            <w:lang w:val="en-US" w:eastAsia="de-DE"/>
          </w:rPr>
          <w:t>skew</w:t>
        </w:r>
        <w:r w:rsidR="00CD0C5F" w:rsidDel="00ED4369">
          <w:rPr>
            <w:lang w:val="en-US" w:eastAsia="de-DE"/>
          </w:rPr>
          <w:t xml:space="preserve"> in the</w:t>
        </w:r>
        <w:r w:rsidR="00640C2C" w:rsidDel="00ED4369">
          <w:rPr>
            <w:lang w:val="en-US" w:eastAsia="de-DE"/>
          </w:rPr>
          <w:t xml:space="preserve"> distribution </w:t>
        </w:r>
        <w:r w:rsidR="00F90F6E" w:rsidDel="00ED4369">
          <w:rPr>
            <w:lang w:val="en-US" w:eastAsia="de-DE"/>
          </w:rPr>
          <w:t>of the altitudes at which languages are spoken – as human populations are typically much denser at low altitudes</w:t>
        </w:r>
        <w:r w:rsidR="00F90F6E" w:rsidRPr="00F90F6E" w:rsidDel="00ED4369">
          <w:rPr>
            <w:lang w:val="en-US"/>
          </w:rPr>
          <w:t xml:space="preserve"> </w:t>
        </w:r>
        <w:r w:rsidR="00F90F6E" w:rsidDel="00ED4369">
          <w:rPr>
            <w:lang w:val="en-US"/>
          </w:rPr>
          <w:t xml:space="preserve">(Cohen and Small 1998) </w:t>
        </w:r>
        <w:r w:rsidR="00F90F6E" w:rsidDel="00ED4369">
          <w:rPr>
            <w:lang w:val="en-US" w:eastAsia="de-DE"/>
          </w:rPr>
          <w:t>so is apparently language density.</w:t>
        </w:r>
      </w:moveFrom>
      <w:moveFromRangeEnd w:id="570"/>
      <w:ins w:id="572" w:author="Microsoft Office User" w:date="2020-08-13T15:21:00Z">
        <w:r w:rsidR="00ED4369">
          <w:rPr>
            <w:rStyle w:val="Funotenzeichen"/>
            <w:lang w:val="en-US" w:eastAsia="de-DE"/>
          </w:rPr>
          <w:footnoteReference w:id="3"/>
        </w:r>
      </w:ins>
      <w:r w:rsidR="00F90F6E">
        <w:rPr>
          <w:lang w:val="en-US" w:eastAsia="de-DE"/>
        </w:rPr>
        <w:t xml:space="preserve"> </w:t>
      </w:r>
    </w:p>
    <w:p w14:paraId="1BB2CDF0" w14:textId="057AA722" w:rsidR="00CD0C5F" w:rsidRDefault="005556DD" w:rsidP="006400DF">
      <w:pPr>
        <w:spacing w:after="0" w:line="240" w:lineRule="auto"/>
        <w:rPr>
          <w:rFonts w:eastAsia="Times New Roman" w:cstheme="minorHAnsi"/>
          <w:lang w:val="en-US" w:eastAsia="de-DE"/>
        </w:rPr>
      </w:pPr>
      <w:ins w:id="577" w:author="Reviewer" w:date="2020-08-13T20:18:00Z">
        <w:r>
          <w:rPr>
            <w:lang w:val="en-US" w:eastAsia="de-DE"/>
          </w:rPr>
          <w:t xml:space="preserve">Specifically in the context of research </w:t>
        </w:r>
      </w:ins>
      <w:ins w:id="578" w:author="Reviewer" w:date="2020-08-13T20:19:00Z">
        <w:r>
          <w:rPr>
            <w:lang w:val="en-US" w:eastAsia="de-DE"/>
          </w:rPr>
          <w:t xml:space="preserve">on linguistic adaptation to environmental givens, </w:t>
        </w:r>
      </w:ins>
      <w:commentRangeStart w:id="579"/>
      <w:commentRangeStart w:id="580"/>
      <w:r w:rsidR="00F90F6E">
        <w:rPr>
          <w:lang w:val="en-US" w:eastAsia="de-DE"/>
        </w:rPr>
        <w:t xml:space="preserve">Hammarström (2016) emphasizes the importance </w:t>
      </w:r>
      <w:del w:id="581" w:author="Microsoft Office User" w:date="2020-08-13T15:22:00Z">
        <w:r w:rsidR="00F90F6E" w:rsidDel="00ED4369">
          <w:rPr>
            <w:lang w:val="en-US" w:eastAsia="de-DE"/>
          </w:rPr>
          <w:delText xml:space="preserve">in large-scale comparative analyses to </w:delText>
        </w:r>
      </w:del>
      <w:ins w:id="582" w:author="Microsoft Office User" w:date="2020-08-13T15:22:00Z">
        <w:r w:rsidR="00ED4369">
          <w:rPr>
            <w:lang w:val="en-US" w:eastAsia="de-DE"/>
          </w:rPr>
          <w:t xml:space="preserve">of </w:t>
        </w:r>
      </w:ins>
      <w:r w:rsidR="00F90F6E">
        <w:rPr>
          <w:lang w:val="en-US" w:eastAsia="de-DE"/>
        </w:rPr>
        <w:t>control</w:t>
      </w:r>
      <w:ins w:id="583" w:author="Microsoft Office User" w:date="2020-08-13T15:22:00Z">
        <w:r w:rsidR="00ED4369">
          <w:rPr>
            <w:lang w:val="en-US" w:eastAsia="de-DE"/>
          </w:rPr>
          <w:t>ling</w:t>
        </w:r>
      </w:ins>
      <w:r w:rsidR="00F90F6E">
        <w:rPr>
          <w:lang w:val="en-US" w:eastAsia="de-DE"/>
        </w:rPr>
        <w:t xml:space="preserve"> simultaneously for possible confounds due to </w:t>
      </w:r>
      <w:r w:rsidR="00CD0C5F">
        <w:rPr>
          <w:lang w:val="en-US" w:eastAsia="de-DE"/>
        </w:rPr>
        <w:t>genealogical</w:t>
      </w:r>
      <w:r w:rsidR="00F90F6E">
        <w:rPr>
          <w:lang w:val="en-US" w:eastAsia="de-DE"/>
        </w:rPr>
        <w:t xml:space="preserve"> “horizontal” dependencies </w:t>
      </w:r>
      <w:commentRangeEnd w:id="579"/>
      <w:r w:rsidR="00ED4369">
        <w:rPr>
          <w:rStyle w:val="Kommentarzeichen"/>
        </w:rPr>
        <w:commentReference w:id="579"/>
      </w:r>
      <w:commentRangeEnd w:id="580"/>
      <w:r w:rsidR="007B12EB">
        <w:rPr>
          <w:rStyle w:val="Kommentarzeichen"/>
        </w:rPr>
        <w:commentReference w:id="580"/>
      </w:r>
      <w:r w:rsidR="00F90F6E">
        <w:rPr>
          <w:lang w:val="en-US" w:eastAsia="de-DE"/>
        </w:rPr>
        <w:t xml:space="preserve">(language relatedness) and areal “lateral” dependencies (due to prolonged coexistence in neighboring areas and interactions of speakers that led to contact-induced similarities) within the same analytic procedure. As Hammarström (2016) shows, </w:t>
      </w:r>
      <w:r w:rsidR="00CD0C5F">
        <w:rPr>
          <w:lang w:val="en-US" w:eastAsia="de-DE"/>
        </w:rPr>
        <w:t xml:space="preserve">when </w:t>
      </w:r>
      <w:r w:rsidR="00F90F6E">
        <w:rPr>
          <w:lang w:val="en-US" w:eastAsia="de-DE"/>
        </w:rPr>
        <w:t>performing separate analysis to address their possible effect</w:t>
      </w:r>
      <w:r w:rsidR="00CD0C5F">
        <w:rPr>
          <w:lang w:val="en-US" w:eastAsia="de-DE"/>
        </w:rPr>
        <w:t>s,</w:t>
      </w:r>
      <w:r w:rsidR="00F90F6E">
        <w:rPr>
          <w:lang w:val="en-US" w:eastAsia="de-DE"/>
        </w:rPr>
        <w:t xml:space="preserve"> can lead to conclusions that may be unwarranted. We have therefore included both genealogical affiliation and geographical location as captured by the eleven </w:t>
      </w:r>
      <w:r w:rsidR="00CD0C5F">
        <w:rPr>
          <w:lang w:val="en-US" w:eastAsia="de-DE"/>
        </w:rPr>
        <w:t>macroarea</w:t>
      </w:r>
      <w:r w:rsidR="00F90F6E">
        <w:rPr>
          <w:lang w:val="en-US" w:eastAsia="de-DE"/>
        </w:rPr>
        <w:t xml:space="preserve">s defined in 3.3. as random effects into our mixed model and fitted random intercepts for both variables. Since it is conceivable that, depending on area, contact patterns in different mountain </w:t>
      </w:r>
      <w:r w:rsidR="00F90F6E">
        <w:rPr>
          <w:lang w:val="en-US" w:eastAsia="de-DE"/>
        </w:rPr>
        <w:lastRenderedPageBreak/>
        <w:t xml:space="preserve">regions (on which see the survey in Urban </w:t>
      </w:r>
      <w:ins w:id="584" w:author="Reviewer" w:date="2020-08-13T19:41:00Z">
        <w:r w:rsidR="007B12EB">
          <w:rPr>
            <w:lang w:val="en-US" w:eastAsia="de-DE"/>
          </w:rPr>
          <w:t>2020</w:t>
        </w:r>
      </w:ins>
      <w:ins w:id="585" w:author="Microsoft Office User" w:date="2020-08-13T15:23:00Z">
        <w:del w:id="586" w:author="Reviewer" w:date="2020-08-13T19:41:00Z">
          <w:r w:rsidR="00ED4369" w:rsidDel="007B12EB">
            <w:rPr>
              <w:lang w:val="en-US" w:eastAsia="de-DE"/>
            </w:rPr>
            <w:delText>(</w:delText>
          </w:r>
        </w:del>
      </w:ins>
      <w:del w:id="587" w:author="Reviewer" w:date="2020-08-13T19:41:00Z">
        <w:r w:rsidR="00F90F6E" w:rsidDel="007B12EB">
          <w:rPr>
            <w:lang w:val="en-US" w:eastAsia="de-DE"/>
          </w:rPr>
          <w:delText>to appear</w:delText>
        </w:r>
      </w:del>
      <w:ins w:id="588" w:author="Microsoft Office User" w:date="2020-08-13T15:23:00Z">
        <w:del w:id="589" w:author="Reviewer" w:date="2020-08-13T19:41:00Z">
          <w:r w:rsidR="00ED4369" w:rsidDel="007B12EB">
            <w:rPr>
              <w:lang w:val="en-US" w:eastAsia="de-DE"/>
            </w:rPr>
            <w:delText>)</w:delText>
          </w:r>
        </w:del>
      </w:ins>
      <w:r w:rsidR="00F90F6E">
        <w:rPr>
          <w:lang w:val="en-US" w:eastAsia="de-DE"/>
        </w:rPr>
        <w:t xml:space="preserve">) </w:t>
      </w:r>
      <w:r w:rsidR="005C229C">
        <w:rPr>
          <w:lang w:val="en-US" w:eastAsia="de-DE"/>
        </w:rPr>
        <w:t>have differing effects</w:t>
      </w:r>
      <w:r w:rsidR="00F90F6E">
        <w:rPr>
          <w:lang w:val="en-US" w:eastAsia="de-DE"/>
        </w:rPr>
        <w:t xml:space="preserve"> on the distribution of uvulars and ejectives, we considered it advisable to also </w:t>
      </w:r>
      <w:r w:rsidR="00766468">
        <w:rPr>
          <w:lang w:val="en-US" w:eastAsia="de-DE"/>
        </w:rPr>
        <w:t xml:space="preserve">fit </w:t>
      </w:r>
      <w:r w:rsidR="00F90F6E">
        <w:rPr>
          <w:lang w:val="en-US" w:eastAsia="de-DE"/>
        </w:rPr>
        <w:t xml:space="preserve">random slopes for the </w:t>
      </w:r>
      <w:r w:rsidR="005C229C">
        <w:rPr>
          <w:lang w:val="en-US" w:eastAsia="de-DE"/>
        </w:rPr>
        <w:t>macro</w:t>
      </w:r>
      <w:r w:rsidR="00B17383">
        <w:rPr>
          <w:lang w:val="en-US" w:eastAsia="de-DE"/>
        </w:rPr>
        <w:t xml:space="preserve">areas </w:t>
      </w:r>
      <w:ins w:id="590" w:author="Microsoft Office User" w:date="2020-08-13T15:23:00Z">
        <w:r w:rsidR="00ED4369">
          <w:rPr>
            <w:lang w:val="en-US" w:eastAsia="de-DE"/>
          </w:rPr>
          <w:t xml:space="preserve">that </w:t>
        </w:r>
      </w:ins>
      <w:r w:rsidR="00B17383">
        <w:rPr>
          <w:lang w:val="en-US" w:eastAsia="de-DE"/>
        </w:rPr>
        <w:t xml:space="preserve">we are using to control for contact-induced areality. </w:t>
      </w:r>
      <w:r w:rsidR="00766468">
        <w:rPr>
          <w:rFonts w:eastAsia="Times New Roman" w:cstheme="minorHAnsi"/>
          <w:lang w:val="en-US" w:eastAsia="de-DE"/>
        </w:rPr>
        <w:t xml:space="preserve">We did not include random slopes for </w:t>
      </w:r>
      <w:r w:rsidR="005C229C">
        <w:rPr>
          <w:rFonts w:eastAsia="Times New Roman" w:cstheme="minorHAnsi"/>
          <w:lang w:val="en-US" w:eastAsia="de-DE"/>
        </w:rPr>
        <w:t xml:space="preserve">the </w:t>
      </w:r>
      <w:r w:rsidR="00766468">
        <w:rPr>
          <w:rFonts w:eastAsia="Times New Roman" w:cstheme="minorHAnsi"/>
          <w:lang w:val="en-US" w:eastAsia="de-DE"/>
        </w:rPr>
        <w:t xml:space="preserve">genealogical structure </w:t>
      </w:r>
      <w:r w:rsidR="005C229C">
        <w:rPr>
          <w:rFonts w:eastAsia="Times New Roman" w:cstheme="minorHAnsi"/>
          <w:lang w:val="en-US" w:eastAsia="de-DE"/>
        </w:rPr>
        <w:t xml:space="preserve">of the languages in the dataset </w:t>
      </w:r>
      <w:r w:rsidR="00766468">
        <w:rPr>
          <w:rFonts w:eastAsia="Times New Roman" w:cstheme="minorHAnsi"/>
          <w:lang w:val="en-US" w:eastAsia="de-DE"/>
        </w:rPr>
        <w:t xml:space="preserve">because of the impossibility to fit these given the large number of small language families and isolates (see Jaeger 2011: 298-299 for discussion). However, </w:t>
      </w:r>
      <w:r w:rsidR="005D352A">
        <w:rPr>
          <w:rFonts w:eastAsia="Times New Roman" w:cstheme="minorHAnsi"/>
          <w:lang w:val="en-US" w:eastAsia="de-DE"/>
        </w:rPr>
        <w:t xml:space="preserve">since this data structure is also of potential concern for random intercepts, </w:t>
      </w:r>
      <w:r w:rsidR="00766468">
        <w:rPr>
          <w:rFonts w:eastAsia="Times New Roman" w:cstheme="minorHAnsi"/>
          <w:lang w:val="en-US" w:eastAsia="de-DE"/>
        </w:rPr>
        <w:t xml:space="preserve">we </w:t>
      </w:r>
      <w:r w:rsidR="005D352A">
        <w:rPr>
          <w:rFonts w:eastAsia="Times New Roman" w:cstheme="minorHAnsi"/>
          <w:lang w:val="en-US" w:eastAsia="de-DE"/>
        </w:rPr>
        <w:t xml:space="preserve">later </w:t>
      </w:r>
      <w:r w:rsidR="00766468">
        <w:rPr>
          <w:rFonts w:eastAsia="Times New Roman" w:cstheme="minorHAnsi"/>
          <w:lang w:val="en-US" w:eastAsia="de-DE"/>
        </w:rPr>
        <w:t>provide intra-family</w:t>
      </w:r>
      <w:r w:rsidR="005D352A">
        <w:rPr>
          <w:rFonts w:eastAsia="Times New Roman" w:cstheme="minorHAnsi"/>
          <w:lang w:val="en-US" w:eastAsia="de-DE"/>
        </w:rPr>
        <w:t xml:space="preserve"> and intra-area</w:t>
      </w:r>
      <w:r w:rsidR="00766468">
        <w:rPr>
          <w:rFonts w:eastAsia="Times New Roman" w:cstheme="minorHAnsi"/>
          <w:lang w:val="en-US" w:eastAsia="de-DE"/>
        </w:rPr>
        <w:t xml:space="preserve"> assessments of variation in the presence of uvulars and ejective</w:t>
      </w:r>
      <w:r w:rsidR="00EB0BF5">
        <w:rPr>
          <w:rFonts w:eastAsia="Times New Roman" w:cstheme="minorHAnsi"/>
          <w:lang w:val="en-US" w:eastAsia="de-DE"/>
        </w:rPr>
        <w:t xml:space="preserve">s to </w:t>
      </w:r>
      <w:r w:rsidR="005D352A">
        <w:rPr>
          <w:rFonts w:eastAsia="Times New Roman" w:cstheme="minorHAnsi"/>
          <w:lang w:val="en-US" w:eastAsia="de-DE"/>
        </w:rPr>
        <w:t>compare these with the results of the model.</w:t>
      </w:r>
      <w:r w:rsidR="00CD0C5F">
        <w:rPr>
          <w:rFonts w:eastAsia="Times New Roman" w:cstheme="minorHAnsi"/>
          <w:lang w:val="en-US" w:eastAsia="de-DE"/>
        </w:rPr>
        <w:t xml:space="preserve"> </w:t>
      </w:r>
      <w:r w:rsidR="00640C2C">
        <w:rPr>
          <w:lang w:val="en-US" w:eastAsia="de-DE"/>
        </w:rPr>
        <w:t xml:space="preserve">We have placed a weakly informative prior </w:t>
      </w:r>
      <w:r w:rsidR="00766468">
        <w:rPr>
          <w:lang w:val="en-US" w:eastAsia="de-DE"/>
        </w:rPr>
        <w:t xml:space="preserve">of SD = 2 </w:t>
      </w:r>
      <w:r w:rsidR="00640C2C">
        <w:rPr>
          <w:lang w:val="en-US" w:eastAsia="de-DE"/>
        </w:rPr>
        <w:t xml:space="preserve">on the fixed effect to be conservative and </w:t>
      </w:r>
      <w:ins w:id="591" w:author="Microsoft Office User" w:date="2020-08-13T15:24:00Z">
        <w:r w:rsidR="00ED4369">
          <w:rPr>
            <w:lang w:val="en-US" w:eastAsia="de-DE"/>
          </w:rPr>
          <w:t xml:space="preserve">to </w:t>
        </w:r>
      </w:ins>
      <w:r w:rsidR="00640C2C">
        <w:rPr>
          <w:lang w:val="en-US" w:eastAsia="de-DE"/>
        </w:rPr>
        <w:t>not con</w:t>
      </w:r>
      <w:r w:rsidR="00B17383">
        <w:rPr>
          <w:lang w:val="en-US" w:eastAsia="de-DE"/>
        </w:rPr>
        <w:t>s</w:t>
      </w:r>
      <w:r w:rsidR="00640C2C">
        <w:rPr>
          <w:lang w:val="en-US" w:eastAsia="de-DE"/>
        </w:rPr>
        <w:t xml:space="preserve">train the model too tightly </w:t>
      </w:r>
      <w:r w:rsidR="00766468">
        <w:rPr>
          <w:lang w:val="en-US" w:eastAsia="de-DE"/>
        </w:rPr>
        <w:t>(</w:t>
      </w:r>
      <w:r w:rsidR="00640C2C">
        <w:rPr>
          <w:lang w:val="en-US" w:eastAsia="de-DE"/>
        </w:rPr>
        <w:t>even though with large amounts of data the prior should not affect the posterior distribution significantl</w:t>
      </w:r>
      <w:r w:rsidR="00766468">
        <w:rPr>
          <w:lang w:val="en-US" w:eastAsia="de-DE"/>
        </w:rPr>
        <w:t>y</w:t>
      </w:r>
      <w:ins w:id="592" w:author="Microsoft Office User" w:date="2020-08-13T15:24:00Z">
        <w:r w:rsidR="00ED4369">
          <w:rPr>
            <w:lang w:val="en-US" w:eastAsia="de-DE"/>
          </w:rPr>
          <w:t>; see</w:t>
        </w:r>
      </w:ins>
      <w:del w:id="593" w:author="Microsoft Office User" w:date="2020-08-13T15:24:00Z">
        <w:r w:rsidR="00766468" w:rsidDel="00ED4369">
          <w:rPr>
            <w:lang w:val="en-US" w:eastAsia="de-DE"/>
          </w:rPr>
          <w:delText xml:space="preserve">, </w:delText>
        </w:r>
      </w:del>
      <w:ins w:id="594" w:author="Microsoft Office User" w:date="2020-08-13T15:24:00Z">
        <w:r w:rsidR="00ED4369">
          <w:rPr>
            <w:lang w:val="en-US" w:eastAsia="de-DE"/>
          </w:rPr>
          <w:t xml:space="preserve">  </w:t>
        </w:r>
      </w:ins>
      <w:r w:rsidR="00640C2C">
        <w:rPr>
          <w:lang w:val="en-US" w:eastAsia="de-DE"/>
        </w:rPr>
        <w:t xml:space="preserve">Vasishth et al. 2018: 149-150) and otherwise used default priors </w:t>
      </w:r>
      <w:r w:rsidR="00B17383">
        <w:rPr>
          <w:lang w:val="en-US" w:eastAsia="de-DE"/>
        </w:rPr>
        <w:t>for the standard deviation of random effects and residual errors</w:t>
      </w:r>
      <w:r w:rsidR="00766468">
        <w:rPr>
          <w:lang w:val="en-US" w:eastAsia="de-DE"/>
        </w:rPr>
        <w:t>,</w:t>
      </w:r>
      <w:r w:rsidR="00B17383">
        <w:rPr>
          <w:lang w:val="en-US" w:eastAsia="de-DE"/>
        </w:rPr>
        <w:t xml:space="preserve"> which are constrained to positive values (</w:t>
      </w:r>
      <w:del w:id="595" w:author="Microsoft Office User" w:date="2020-08-13T15:24:00Z">
        <w:r w:rsidR="00B17383" w:rsidDel="00ED4369">
          <w:rPr>
            <w:lang w:val="en-US" w:eastAsia="de-DE"/>
          </w:rPr>
          <w:delText xml:space="preserve">cf. </w:delText>
        </w:r>
      </w:del>
      <w:r w:rsidR="00B17383">
        <w:rPr>
          <w:lang w:val="en-US" w:eastAsia="de-DE"/>
        </w:rPr>
        <w:t>Vasishth et al. 2018: 150).</w:t>
      </w:r>
      <w:r w:rsidR="00CD0C5F">
        <w:rPr>
          <w:rFonts w:eastAsia="Times New Roman" w:cstheme="minorHAnsi"/>
          <w:lang w:val="en-US" w:eastAsia="de-DE"/>
        </w:rPr>
        <w:t xml:space="preserve"> </w:t>
      </w:r>
      <w:r w:rsidR="00BF6392">
        <w:rPr>
          <w:rFonts w:eastAsia="Times New Roman" w:cstheme="minorHAnsi"/>
          <w:lang w:val="en-US" w:eastAsia="de-DE"/>
        </w:rPr>
        <w:t>We ran the model in four chains, with</w:t>
      </w:r>
      <w:commentRangeStart w:id="596"/>
      <w:r w:rsidR="00BF6392">
        <w:rPr>
          <w:rFonts w:eastAsia="Times New Roman" w:cstheme="minorHAnsi"/>
          <w:lang w:val="en-US" w:eastAsia="de-DE"/>
        </w:rPr>
        <w:t xml:space="preserve"> 6,000 wa</w:t>
      </w:r>
      <w:r w:rsidR="003738D3">
        <w:rPr>
          <w:rFonts w:eastAsia="Times New Roman" w:cstheme="minorHAnsi"/>
          <w:lang w:val="en-US" w:eastAsia="de-DE"/>
        </w:rPr>
        <w:t>rmups and 8,000 iterations each and the drift parameter delta set to .99.</w:t>
      </w:r>
      <w:r w:rsidR="006400DF">
        <w:rPr>
          <w:rFonts w:eastAsia="Times New Roman" w:cstheme="minorHAnsi"/>
          <w:lang w:val="en-US" w:eastAsia="de-DE"/>
        </w:rPr>
        <w:t xml:space="preserve"> </w:t>
      </w:r>
      <w:commentRangeEnd w:id="596"/>
      <w:r w:rsidR="00ED4369">
        <w:rPr>
          <w:rStyle w:val="Kommentarzeichen"/>
        </w:rPr>
        <w:commentReference w:id="596"/>
      </w:r>
    </w:p>
    <w:p w14:paraId="68B50376" w14:textId="77777777" w:rsidR="00CD0C5F" w:rsidRDefault="00CD0C5F" w:rsidP="006400DF">
      <w:pPr>
        <w:spacing w:after="0" w:line="240" w:lineRule="auto"/>
        <w:rPr>
          <w:rFonts w:eastAsia="Times New Roman" w:cstheme="minorHAnsi"/>
          <w:lang w:val="en-US" w:eastAsia="de-DE"/>
        </w:rPr>
      </w:pPr>
    </w:p>
    <w:p w14:paraId="0AA377CA" w14:textId="2864A89F" w:rsidR="00E64C20" w:rsidRDefault="005F7FCB" w:rsidP="00B8516E">
      <w:pPr>
        <w:spacing w:after="0" w:line="240" w:lineRule="auto"/>
        <w:rPr>
          <w:ins w:id="597" w:author="Reviewer" w:date="2020-08-14T10:54:00Z"/>
          <w:lang w:val="en-US"/>
        </w:rPr>
      </w:pPr>
      <w:commentRangeStart w:id="598"/>
      <w:commentRangeStart w:id="599"/>
      <w:r w:rsidRPr="00802A18">
        <w:rPr>
          <w:rFonts w:eastAsia="Times New Roman" w:cstheme="minorHAnsi"/>
          <w:lang w:val="en-US" w:eastAsia="de-DE"/>
        </w:rPr>
        <w:t>R̂</w:t>
      </w:r>
      <w:r>
        <w:rPr>
          <w:rFonts w:eastAsia="Times New Roman" w:cstheme="minorHAnsi"/>
          <w:lang w:val="en-US" w:eastAsia="de-DE"/>
        </w:rPr>
        <w:t xml:space="preserve"> values of 1 for each parameter, effective sample size estimates, and a visual inspection of the chains indicated that both models had converged, and comparisons of plots of observed data with posterior predictive samples showed that the models fit the data well. </w:t>
      </w:r>
      <w:commentRangeEnd w:id="598"/>
      <w:r w:rsidR="00ED4369">
        <w:rPr>
          <w:rStyle w:val="Kommentarzeichen"/>
        </w:rPr>
        <w:commentReference w:id="598"/>
      </w:r>
      <w:commentRangeEnd w:id="599"/>
      <w:r w:rsidR="0093451C">
        <w:rPr>
          <w:rStyle w:val="Kommentarzeichen"/>
        </w:rPr>
        <w:commentReference w:id="599"/>
      </w:r>
      <w:commentRangeStart w:id="600"/>
      <w:commentRangeStart w:id="601"/>
      <w:r>
        <w:rPr>
          <w:rFonts w:eastAsia="Times New Roman" w:cstheme="minorHAnsi"/>
          <w:lang w:val="en-US" w:eastAsia="de-DE"/>
        </w:rPr>
        <w:t xml:space="preserve">For each increase in altitude by 1 meter, the probability of observing a uvular increased by 3.6% (95% CI [2.6%, 5.5%]). </w:t>
      </w:r>
      <w:commentRangeEnd w:id="600"/>
      <w:r>
        <w:rPr>
          <w:rStyle w:val="Kommentarzeichen"/>
        </w:rPr>
        <w:commentReference w:id="600"/>
      </w:r>
      <w:r>
        <w:rPr>
          <w:rFonts w:eastAsia="Times New Roman" w:cstheme="minorHAnsi"/>
          <w:lang w:val="en-US" w:eastAsia="de-DE"/>
        </w:rPr>
        <w:t xml:space="preserve">However, </w:t>
      </w:r>
      <w:r w:rsidRPr="00307784">
        <w:rPr>
          <w:lang w:val="en-US"/>
        </w:rPr>
        <w:t xml:space="preserve">the posterior probability of the effect being chance is </w:t>
      </w:r>
      <w:r>
        <w:rPr>
          <w:lang w:val="en-US"/>
        </w:rPr>
        <w:t>relatively high (</w:t>
      </w:r>
      <w:r w:rsidRPr="006F1AA5">
        <w:rPr>
          <w:i/>
          <w:iCs/>
          <w:lang w:val="en-US"/>
        </w:rPr>
        <w:t>p</w:t>
      </w:r>
      <w:r>
        <w:rPr>
          <w:lang w:val="en-US"/>
        </w:rPr>
        <w:t xml:space="preserve"> = </w:t>
      </w:r>
      <w:r w:rsidRPr="00307784">
        <w:rPr>
          <w:lang w:val="en-US"/>
        </w:rPr>
        <w:t>.</w:t>
      </w:r>
      <w:r>
        <w:rPr>
          <w:lang w:val="en-US"/>
        </w:rPr>
        <w:t>23</w:t>
      </w:r>
      <w:r w:rsidRPr="00307784">
        <w:rPr>
          <w:lang w:val="en-US"/>
        </w:rPr>
        <w:t>).</w:t>
      </w:r>
      <w:r>
        <w:rPr>
          <w:lang w:val="en-US"/>
        </w:rPr>
        <w:t xml:space="preserve"> In contrast, for each increase in altitude by 1 meter the probability of observing an ejective increased by 6.7% [3.4%, 8.9%], and the posterior probability of the effect being due to chance is relatively low (</w:t>
      </w:r>
      <w:r w:rsidRPr="006F1AA5">
        <w:rPr>
          <w:i/>
          <w:iCs/>
          <w:lang w:val="en-US"/>
        </w:rPr>
        <w:t>p</w:t>
      </w:r>
      <w:r>
        <w:rPr>
          <w:lang w:val="en-US"/>
        </w:rPr>
        <w:t xml:space="preserve"> = .017). </w:t>
      </w:r>
      <w:commentRangeEnd w:id="601"/>
      <w:r>
        <w:rPr>
          <w:rStyle w:val="Kommentarzeichen"/>
        </w:rPr>
        <w:commentReference w:id="601"/>
      </w:r>
      <w:r>
        <w:rPr>
          <w:lang w:val="en-US"/>
        </w:rPr>
        <w:t xml:space="preserve">In other words, the Bayesian mixed effect logistic regression supports an effect of altitude on ejectives more than it does </w:t>
      </w:r>
      <w:del w:id="602" w:author="Microsoft Office User" w:date="2020-08-13T15:26:00Z">
        <w:r w:rsidDel="00ED4369">
          <w:rPr>
            <w:lang w:val="en-US"/>
          </w:rPr>
          <w:delText>support one on</w:delText>
        </w:r>
      </w:del>
      <w:ins w:id="603" w:author="Microsoft Office User" w:date="2020-08-13T15:26:00Z">
        <w:r w:rsidR="00ED4369">
          <w:rPr>
            <w:lang w:val="en-US"/>
          </w:rPr>
          <w:t>for</w:t>
        </w:r>
      </w:ins>
      <w:r>
        <w:rPr>
          <w:lang w:val="en-US"/>
        </w:rPr>
        <w:t xml:space="preserve"> uvulars. </w:t>
      </w:r>
      <w:ins w:id="604" w:author="Reviewer" w:date="2020-08-14T10:47:00Z">
        <w:r w:rsidR="00E64C20">
          <w:rPr>
            <w:lang w:val="en-US"/>
          </w:rPr>
          <w:t>In an additional analysis, we also assessed whet</w:t>
        </w:r>
      </w:ins>
      <w:ins w:id="605" w:author="Reviewer" w:date="2020-08-14T10:48:00Z">
        <w:r w:rsidR="00E64C20">
          <w:rPr>
            <w:lang w:val="en-US"/>
          </w:rPr>
          <w:t>her results were different when the original numeric counts were used for analysis. Under both explanatory accounts mentioned in section two</w:t>
        </w:r>
      </w:ins>
      <w:ins w:id="606" w:author="Reviewer" w:date="2020-08-14T10:49:00Z">
        <w:r w:rsidR="00E64C20">
          <w:rPr>
            <w:lang w:val="en-US"/>
          </w:rPr>
          <w:t>, one might indeed hypothesise that elevation should not only have an effect on whether uvulars and ejectives are present or absent in a language, but also on the number of distinct segments of both classes, with languages spoken at higher altitudes enriching t</w:t>
        </w:r>
      </w:ins>
      <w:ins w:id="607" w:author="Reviewer" w:date="2020-08-14T10:50:00Z">
        <w:r w:rsidR="00E64C20">
          <w:rPr>
            <w:lang w:val="en-US"/>
          </w:rPr>
          <w:t xml:space="preserve">heir segment inventories with more sounds of both classes than languages spoken at lower elevations. </w:t>
        </w:r>
      </w:ins>
      <w:ins w:id="608" w:author="Reviewer" w:date="2020-08-14T10:57:00Z">
        <w:r w:rsidR="00D44465">
          <w:rPr>
            <w:lang w:val="en-US"/>
          </w:rPr>
          <w:t xml:space="preserve">Indeed, the plots in fig. 3 suggest that there might be a mild </w:t>
        </w:r>
      </w:ins>
      <w:ins w:id="609" w:author="Reviewer" w:date="2020-08-14T10:58:00Z">
        <w:r w:rsidR="00D44465">
          <w:rPr>
            <w:lang w:val="en-US"/>
          </w:rPr>
          <w:t>tendency for the number of both classes of sounds that are found in the languages of the world to increase with altitude, too.</w:t>
        </w:r>
      </w:ins>
    </w:p>
    <w:p w14:paraId="3ABD9FB1" w14:textId="4EB64275" w:rsidR="00E64C20" w:rsidRPr="00E64C20" w:rsidRDefault="00E64C20" w:rsidP="00B8516E">
      <w:pPr>
        <w:spacing w:after="0" w:line="240" w:lineRule="auto"/>
        <w:rPr>
          <w:lang w:val="en-US"/>
          <w:rPrChange w:id="610" w:author="Reviewer" w:date="2020-08-14T10:50:00Z">
            <w:rPr>
              <w:rFonts w:eastAsia="Times New Roman" w:cstheme="minorHAnsi"/>
              <w:lang w:val="en-US" w:eastAsia="de-DE"/>
            </w:rPr>
          </w:rPrChange>
        </w:rPr>
      </w:pPr>
    </w:p>
    <w:p w14:paraId="4554C794" w14:textId="5D9C8074" w:rsidR="00D341F8" w:rsidRDefault="00E64C20" w:rsidP="00B8516E">
      <w:pPr>
        <w:spacing w:after="0" w:line="240" w:lineRule="auto"/>
        <w:rPr>
          <w:ins w:id="611" w:author="Reviewer" w:date="2020-08-14T10:56:00Z"/>
          <w:rFonts w:eastAsia="Times New Roman" w:cstheme="minorHAnsi"/>
          <w:lang w:val="en-US" w:eastAsia="de-DE"/>
        </w:rPr>
      </w:pPr>
      <w:ins w:id="612" w:author="Reviewer" w:date="2020-08-14T10:56:00Z">
        <w:r>
          <w:rPr>
            <w:noProof/>
            <w:lang w:val="en-US" w:eastAsia="de-DE"/>
          </w:rPr>
          <w:lastRenderedPageBreak/>
          <mc:AlternateContent>
            <mc:Choice Requires="wpc">
              <w:drawing>
                <wp:inline distT="0" distB="0" distL="0" distR="0" wp14:anchorId="495ECBAD" wp14:editId="793ABE1E">
                  <wp:extent cx="5760720" cy="3359785"/>
                  <wp:effectExtent l="0" t="0" r="163830" b="0"/>
                  <wp:docPr id="5" name="Zeichenbereich 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31" name="Grafik 31"/>
                            <pic:cNvPicPr/>
                          </pic:nvPicPr>
                          <pic:blipFill>
                            <a:blip r:embed="rId14" cstate="print">
                              <a:extLst>
                                <a:ext uri="{28A0092B-C50C-407E-A947-70E740481C1C}">
                                  <a14:useLocalDpi xmlns:a14="http://schemas.microsoft.com/office/drawing/2010/main" val="0"/>
                                </a:ext>
                              </a:extLst>
                            </a:blip>
                            <a:stretch>
                              <a:fillRect/>
                            </a:stretch>
                          </pic:blipFill>
                          <pic:spPr>
                            <a:xfrm>
                              <a:off x="35998" y="95994"/>
                              <a:ext cx="2916751" cy="2894856"/>
                            </a:xfrm>
                            <a:prstGeom prst="rect">
                              <a:avLst/>
                            </a:prstGeom>
                          </pic:spPr>
                        </pic:pic>
                        <pic:pic xmlns:pic="http://schemas.openxmlformats.org/drawingml/2006/picture">
                          <pic:nvPicPr>
                            <pic:cNvPr id="32" name="Grafik 32"/>
                            <pic:cNvPicPr/>
                          </pic:nvPicPr>
                          <pic:blipFill>
                            <a:blip r:embed="rId15" cstate="print">
                              <a:extLst>
                                <a:ext uri="{28A0092B-C50C-407E-A947-70E740481C1C}">
                                  <a14:useLocalDpi xmlns:a14="http://schemas.microsoft.com/office/drawing/2010/main" val="0"/>
                                </a:ext>
                              </a:extLst>
                            </a:blip>
                            <a:stretch>
                              <a:fillRect/>
                            </a:stretch>
                          </pic:blipFill>
                          <pic:spPr>
                            <a:xfrm>
                              <a:off x="2914159" y="106499"/>
                              <a:ext cx="3018790" cy="2981325"/>
                            </a:xfrm>
                            <a:prstGeom prst="rect">
                              <a:avLst/>
                            </a:prstGeom>
                          </pic:spPr>
                        </pic:pic>
                      </wpc:wpc>
                    </a:graphicData>
                  </a:graphic>
                </wp:inline>
              </w:drawing>
            </mc:Choice>
            <mc:Fallback>
              <w:pict>
                <v:group w14:anchorId="3B831472" id="Zeichenbereich 5" o:spid="_x0000_s1026" editas="canvas" style="width:453.6pt;height:264.55pt;mso-position-horizontal-relative:char;mso-position-vertical-relative:line" coordsize="57607,335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7607;height:33597;visibility:visible;mso-wrap-style:square" filled="t">
                    <v:fill o:detectmouseclick="t"/>
                    <v:path o:connecttype="none"/>
                  </v:shape>
                  <v:shape id="Grafik 31" o:spid="_x0000_s1028" type="#_x0000_t75" style="position:absolute;left:359;top:959;width:29168;height:289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">
                    <v:imagedata r:id="rId16" o:title=""/>
                  </v:shape>
                  <v:shape id="Grafik 32" o:spid="_x0000_s1029" type="#_x0000_t75" style="position:absolute;left:29141;top:1064;width:30188;height:298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">
                    <v:imagedata r:id="rId17" o:title=""/>
                  </v:shape>
                  <w10:anchorlock/>
                </v:group>
              </w:pict>
            </mc:Fallback>
          </mc:AlternateContent>
        </w:r>
      </w:ins>
    </w:p>
    <w:p w14:paraId="1A33DB13" w14:textId="38A5AAA9" w:rsidR="00D44465" w:rsidRDefault="00E64C20" w:rsidP="00D44465">
      <w:pPr>
        <w:spacing w:after="0" w:line="240" w:lineRule="auto"/>
        <w:rPr>
          <w:ins w:id="613" w:author="Reviewer" w:date="2020-08-14T10:58:00Z"/>
          <w:rFonts w:eastAsia="Times New Roman" w:cstheme="minorHAnsi"/>
          <w:lang w:val="en-US" w:eastAsia="de-DE"/>
        </w:rPr>
      </w:pPr>
      <w:ins w:id="614" w:author="Reviewer" w:date="2020-08-14T10:56:00Z">
        <w:r>
          <w:rPr>
            <w:rFonts w:eastAsia="Times New Roman" w:cstheme="minorHAnsi"/>
            <w:lang w:val="en-US" w:eastAsia="de-DE"/>
          </w:rPr>
          <w:t xml:space="preserve">Fig. 3. </w:t>
        </w:r>
        <w:r w:rsidR="00D44465">
          <w:rPr>
            <w:rFonts w:eastAsia="Times New Roman" w:cstheme="minorHAnsi"/>
            <w:lang w:val="en-US" w:eastAsia="de-DE"/>
          </w:rPr>
          <w:t>Number of uvular consonants (left) and ejective consonants (righ</w:t>
        </w:r>
      </w:ins>
      <w:ins w:id="615" w:author="Reviewer" w:date="2020-08-14T10:57:00Z">
        <w:r w:rsidR="00D44465">
          <w:rPr>
            <w:rFonts w:eastAsia="Times New Roman" w:cstheme="minorHAnsi"/>
            <w:lang w:val="en-US" w:eastAsia="de-DE"/>
          </w:rPr>
          <w:t>t) in the PHOIBLE database as modified for this article.</w:t>
        </w:r>
      </w:ins>
    </w:p>
    <w:p w14:paraId="4690F980" w14:textId="42C070C0" w:rsidR="00D44465" w:rsidRDefault="00D44465" w:rsidP="00D44465">
      <w:pPr>
        <w:spacing w:after="0" w:line="240" w:lineRule="auto"/>
        <w:rPr>
          <w:ins w:id="616" w:author="Reviewer" w:date="2020-08-14T10:58:00Z"/>
          <w:rFonts w:eastAsia="Times New Roman" w:cstheme="minorHAnsi"/>
          <w:lang w:val="en-US" w:eastAsia="de-DE"/>
        </w:rPr>
      </w:pPr>
    </w:p>
    <w:p w14:paraId="6BB25A00" w14:textId="0C3E4583" w:rsidR="00D44465" w:rsidRDefault="00D44465" w:rsidP="00D44465">
      <w:pPr>
        <w:spacing w:after="0" w:line="240" w:lineRule="auto"/>
        <w:rPr>
          <w:ins w:id="617" w:author="Reviewer" w:date="2020-08-14T10:57:00Z"/>
          <w:rFonts w:eastAsia="Times New Roman" w:cstheme="minorHAnsi"/>
          <w:lang w:val="en-US" w:eastAsia="de-DE"/>
        </w:rPr>
      </w:pPr>
      <w:commentRangeStart w:id="618"/>
      <w:ins w:id="619" w:author="Reviewer" w:date="2020-08-14T10:58:00Z">
        <w:r>
          <w:rPr>
            <w:rFonts w:eastAsia="Times New Roman" w:cstheme="minorHAnsi"/>
            <w:lang w:val="en-US" w:eastAsia="de-DE"/>
          </w:rPr>
          <w:t xml:space="preserve">To assess this more formally, we have built </w:t>
        </w:r>
      </w:ins>
      <w:ins w:id="620" w:author="Reviewer" w:date="2020-08-14T10:59:00Z">
        <w:r>
          <w:rPr>
            <w:rFonts w:eastAsia="Times New Roman" w:cstheme="minorHAnsi"/>
            <w:lang w:val="en-US" w:eastAsia="de-DE"/>
          </w:rPr>
          <w:t xml:space="preserve">additional </w:t>
        </w:r>
      </w:ins>
      <w:ins w:id="621" w:author="Reviewer" w:date="2020-08-14T10:58:00Z">
        <w:r>
          <w:rPr>
            <w:rFonts w:eastAsia="Times New Roman" w:cstheme="minorHAnsi"/>
            <w:lang w:val="en-US" w:eastAsia="de-DE"/>
          </w:rPr>
          <w:t xml:space="preserve">Bayesian mixed effect </w:t>
        </w:r>
      </w:ins>
      <w:ins w:id="622" w:author="Reviewer" w:date="2020-08-14T10:59:00Z">
        <w:r>
          <w:rPr>
            <w:rFonts w:eastAsia="Times New Roman" w:cstheme="minorHAnsi"/>
            <w:lang w:val="en-US" w:eastAsia="de-DE"/>
          </w:rPr>
          <w:t xml:space="preserve">models, this time including the number of uvulars and ejectives rather than </w:t>
        </w:r>
      </w:ins>
      <w:ins w:id="623" w:author="Reviewer" w:date="2020-08-14T11:00:00Z">
        <w:r>
          <w:rPr>
            <w:rFonts w:eastAsia="Times New Roman" w:cstheme="minorHAnsi"/>
            <w:lang w:val="en-US" w:eastAsia="de-DE"/>
          </w:rPr>
          <w:t>a binary classification as response but leaving other model parameters unchanged. Results of these ancillary models were similar to the main Bayesian mixed effects logistic regression in that the</w:t>
        </w:r>
      </w:ins>
      <w:ins w:id="624" w:author="Reviewer" w:date="2020-08-14T11:03:00Z">
        <w:r>
          <w:rPr>
            <w:rFonts w:eastAsia="Times New Roman" w:cstheme="minorHAnsi"/>
            <w:lang w:val="en-US" w:eastAsia="de-DE"/>
          </w:rPr>
          <w:t xml:space="preserve"> likelihood of observing ejective</w:t>
        </w:r>
      </w:ins>
      <w:ins w:id="625" w:author="Reviewer" w:date="2020-08-14T11:04:00Z">
        <w:r>
          <w:rPr>
            <w:rFonts w:eastAsia="Times New Roman" w:cstheme="minorHAnsi"/>
            <w:lang w:val="en-US" w:eastAsia="de-DE"/>
          </w:rPr>
          <w:t xml:space="preserve"> consonants</w:t>
        </w:r>
      </w:ins>
      <w:ins w:id="626" w:author="Reviewer" w:date="2020-08-14T11:03:00Z">
        <w:r>
          <w:rPr>
            <w:rFonts w:eastAsia="Times New Roman" w:cstheme="minorHAnsi"/>
            <w:lang w:val="en-US" w:eastAsia="de-DE"/>
          </w:rPr>
          <w:t xml:space="preserve"> increased </w:t>
        </w:r>
      </w:ins>
      <w:ins w:id="627" w:author="Reviewer" w:date="2020-08-14T11:04:00Z">
        <w:r>
          <w:rPr>
            <w:rFonts w:eastAsia="Times New Roman" w:cstheme="minorHAnsi"/>
            <w:lang w:val="en-US" w:eastAsia="de-DE"/>
          </w:rPr>
          <w:t>moderately more</w:t>
        </w:r>
      </w:ins>
      <w:ins w:id="628" w:author="Reviewer" w:date="2020-08-14T11:03:00Z">
        <w:r>
          <w:rPr>
            <w:rFonts w:eastAsia="Times New Roman" w:cstheme="minorHAnsi"/>
            <w:lang w:val="en-US" w:eastAsia="de-DE"/>
          </w:rPr>
          <w:t xml:space="preserve"> strongly with altitude (3.5%</w:t>
        </w:r>
      </w:ins>
      <w:ins w:id="629" w:author="Reviewer" w:date="2020-08-14T11:05:00Z">
        <w:r>
          <w:rPr>
            <w:rFonts w:eastAsia="Times New Roman" w:cstheme="minorHAnsi"/>
            <w:lang w:val="en-US" w:eastAsia="de-DE"/>
          </w:rPr>
          <w:t xml:space="preserve">, with a </w:t>
        </w:r>
      </w:ins>
      <w:ins w:id="630" w:author="Reviewer" w:date="2020-08-14T11:03:00Z">
        <w:r>
          <w:rPr>
            <w:rFonts w:eastAsia="Times New Roman" w:cstheme="minorHAnsi"/>
            <w:lang w:val="en-US" w:eastAsia="de-DE"/>
          </w:rPr>
          <w:t xml:space="preserve">95% </w:t>
        </w:r>
      </w:ins>
      <w:ins w:id="631" w:author="Reviewer" w:date="2020-08-14T11:05:00Z">
        <w:r>
          <w:rPr>
            <w:rFonts w:eastAsia="Times New Roman" w:cstheme="minorHAnsi"/>
            <w:lang w:val="en-US" w:eastAsia="de-DE"/>
          </w:rPr>
          <w:t>confidence interval of</w:t>
        </w:r>
      </w:ins>
      <w:ins w:id="632" w:author="Reviewer" w:date="2020-08-14T11:03:00Z">
        <w:r>
          <w:rPr>
            <w:rFonts w:eastAsia="Times New Roman" w:cstheme="minorHAnsi"/>
            <w:lang w:val="en-US" w:eastAsia="de-DE"/>
          </w:rPr>
          <w:t xml:space="preserve"> [3.2%, 3.9%])</w:t>
        </w:r>
      </w:ins>
      <w:ins w:id="633" w:author="Reviewer" w:date="2020-08-14T11:04:00Z">
        <w:r>
          <w:rPr>
            <w:rFonts w:eastAsia="Times New Roman" w:cstheme="minorHAnsi"/>
            <w:lang w:val="en-US" w:eastAsia="de-DE"/>
          </w:rPr>
          <w:t xml:space="preserve"> than did the probability of observing uvulars (3.3.%</w:t>
        </w:r>
      </w:ins>
      <w:ins w:id="634" w:author="Reviewer" w:date="2020-08-14T11:05:00Z">
        <w:r>
          <w:rPr>
            <w:rFonts w:eastAsia="Times New Roman" w:cstheme="minorHAnsi"/>
            <w:lang w:val="en-US" w:eastAsia="de-DE"/>
          </w:rPr>
          <w:t xml:space="preserve">, with a 95% confidence internval of [3.1%, 3.5%]), and that the </w:t>
        </w:r>
      </w:ins>
      <w:ins w:id="635" w:author="Reviewer" w:date="2020-08-14T11:06:00Z">
        <w:r w:rsidRPr="00307784">
          <w:rPr>
            <w:lang w:val="en-US"/>
          </w:rPr>
          <w:t xml:space="preserve">posterior probability of the effect being chance </w:t>
        </w:r>
        <w:r>
          <w:rPr>
            <w:lang w:val="en-US"/>
          </w:rPr>
          <w:t>was low for the former (</w:t>
        </w:r>
        <w:r w:rsidRPr="006F1AA5">
          <w:rPr>
            <w:i/>
            <w:iCs/>
            <w:lang w:val="en-US"/>
          </w:rPr>
          <w:t>p</w:t>
        </w:r>
        <w:r>
          <w:rPr>
            <w:lang w:val="en-US"/>
          </w:rPr>
          <w:t xml:space="preserve"> = </w:t>
        </w:r>
        <w:r w:rsidRPr="00307784">
          <w:rPr>
            <w:lang w:val="en-US"/>
          </w:rPr>
          <w:t>.</w:t>
        </w:r>
        <w:r>
          <w:rPr>
            <w:lang w:val="en-US"/>
          </w:rPr>
          <w:t>0075</w:t>
        </w:r>
        <w:r w:rsidRPr="00307784">
          <w:rPr>
            <w:lang w:val="en-US"/>
          </w:rPr>
          <w:t>)</w:t>
        </w:r>
        <w:r>
          <w:rPr>
            <w:lang w:val="en-US"/>
          </w:rPr>
          <w:t xml:space="preserve"> but high for the latter (</w:t>
        </w:r>
      </w:ins>
      <w:ins w:id="636" w:author="Reviewer" w:date="2020-08-14T11:07:00Z">
        <w:r>
          <w:rPr>
            <w:lang w:val="en-US"/>
          </w:rPr>
          <w:t xml:space="preserve"> p </w:t>
        </w:r>
      </w:ins>
      <w:ins w:id="637" w:author="Reviewer" w:date="2020-08-14T11:08:00Z">
        <w:r w:rsidR="003A6CB2">
          <w:rPr>
            <w:lang w:val="en-US"/>
          </w:rPr>
          <w:t>= .17575).</w:t>
        </w:r>
      </w:ins>
      <w:commentRangeEnd w:id="618"/>
      <w:ins w:id="638" w:author="Reviewer" w:date="2020-08-14T11:12:00Z">
        <w:r w:rsidR="003A6CB2">
          <w:rPr>
            <w:rStyle w:val="Kommentarzeichen"/>
          </w:rPr>
          <w:commentReference w:id="618"/>
        </w:r>
      </w:ins>
    </w:p>
    <w:p w14:paraId="57F8D036" w14:textId="52682844" w:rsidR="00E64C20" w:rsidRDefault="00E64C20" w:rsidP="00B8516E">
      <w:pPr>
        <w:spacing w:after="0" w:line="240" w:lineRule="auto"/>
        <w:rPr>
          <w:rFonts w:eastAsia="Times New Roman" w:cstheme="minorHAnsi"/>
          <w:lang w:val="en-US" w:eastAsia="de-DE"/>
        </w:rPr>
      </w:pPr>
    </w:p>
    <w:p w14:paraId="26B79840" w14:textId="1F7AF54B" w:rsidR="00BF6392" w:rsidRPr="00BF6392" w:rsidRDefault="00DE5C35" w:rsidP="00BF6392">
      <w:pPr>
        <w:spacing w:after="0" w:line="240" w:lineRule="auto"/>
        <w:rPr>
          <w:rFonts w:eastAsia="Times New Roman" w:cstheme="minorHAnsi"/>
          <w:lang w:val="en-US" w:eastAsia="de-DE"/>
        </w:rPr>
      </w:pPr>
      <w:r>
        <w:rPr>
          <w:rFonts w:eastAsia="Times New Roman" w:cstheme="minorHAnsi"/>
          <w:lang w:val="en-US" w:eastAsia="de-DE"/>
        </w:rPr>
        <w:t xml:space="preserve">As alluded to, the large number of isolates and small language families of the world, which are also </w:t>
      </w:r>
      <w:del w:id="639" w:author="Microsoft Office User" w:date="2020-08-13T15:26:00Z">
        <w:r w:rsidDel="00ED4369">
          <w:rPr>
            <w:rFonts w:eastAsia="Times New Roman" w:cstheme="minorHAnsi"/>
            <w:lang w:val="en-US" w:eastAsia="de-DE"/>
          </w:rPr>
          <w:delText xml:space="preserve">reflected </w:delText>
        </w:r>
      </w:del>
      <w:ins w:id="640" w:author="Microsoft Office User" w:date="2020-08-13T15:26:00Z">
        <w:r w:rsidR="00ED4369">
          <w:rPr>
            <w:rFonts w:eastAsia="Times New Roman" w:cstheme="minorHAnsi"/>
            <w:lang w:val="en-US" w:eastAsia="de-DE"/>
          </w:rPr>
          <w:t xml:space="preserve">present </w:t>
        </w:r>
      </w:ins>
      <w:r>
        <w:rPr>
          <w:rFonts w:eastAsia="Times New Roman" w:cstheme="minorHAnsi"/>
          <w:lang w:val="en-US" w:eastAsia="de-DE"/>
        </w:rPr>
        <w:t>in PHOIBLE, is a concern for fitting random effects structure</w:t>
      </w:r>
      <w:ins w:id="641" w:author="Microsoft Office User" w:date="2020-08-13T15:26:00Z">
        <w:r w:rsidR="00ED4369">
          <w:rPr>
            <w:rFonts w:eastAsia="Times New Roman" w:cstheme="minorHAnsi"/>
            <w:lang w:val="en-US" w:eastAsia="de-DE"/>
          </w:rPr>
          <w:t>s</w:t>
        </w:r>
      </w:ins>
      <w:r>
        <w:rPr>
          <w:rFonts w:eastAsia="Times New Roman" w:cstheme="minorHAnsi"/>
          <w:lang w:val="en-US" w:eastAsia="de-DE"/>
        </w:rPr>
        <w:t xml:space="preserve">. We have therefore, in addition to the Bayesian logistic mixed effects regression, performed least squares regressions on </w:t>
      </w:r>
      <w:r w:rsidR="00CD0C5F">
        <w:rPr>
          <w:rFonts w:eastAsia="Times New Roman" w:cstheme="minorHAnsi"/>
          <w:lang w:val="en-US" w:eastAsia="de-DE"/>
        </w:rPr>
        <w:t xml:space="preserve">the </w:t>
      </w:r>
      <w:r>
        <w:rPr>
          <w:rFonts w:eastAsia="Times New Roman" w:cstheme="minorHAnsi"/>
          <w:lang w:val="en-US" w:eastAsia="de-DE"/>
        </w:rPr>
        <w:t xml:space="preserve">means of elevation and uvular and ejective proportions within macroareas and within </w:t>
      </w:r>
      <w:r w:rsidR="00221851">
        <w:rPr>
          <w:rFonts w:eastAsia="Times New Roman" w:cstheme="minorHAnsi"/>
          <w:lang w:val="en-US" w:eastAsia="de-DE"/>
        </w:rPr>
        <w:t xml:space="preserve">language </w:t>
      </w:r>
      <w:r>
        <w:rPr>
          <w:rFonts w:eastAsia="Times New Roman" w:cstheme="minorHAnsi"/>
          <w:lang w:val="en-US" w:eastAsia="de-DE"/>
        </w:rPr>
        <w:t xml:space="preserve">families. </w:t>
      </w:r>
      <w:del w:id="642" w:author="Microsoft Office User" w:date="2020-08-13T15:27:00Z">
        <w:r w:rsidR="00BA1A45" w:rsidDel="00ED4369">
          <w:rPr>
            <w:rFonts w:eastAsia="Times New Roman" w:cstheme="minorHAnsi"/>
            <w:lang w:val="en-US" w:eastAsia="de-DE"/>
          </w:rPr>
          <w:delText xml:space="preserve">As </w:delText>
        </w:r>
      </w:del>
      <w:r w:rsidR="00BA1A45">
        <w:rPr>
          <w:rFonts w:eastAsia="Times New Roman" w:cstheme="minorHAnsi"/>
          <w:lang w:val="en-US" w:eastAsia="de-DE"/>
        </w:rPr>
        <w:t xml:space="preserve">Bentz </w:t>
      </w:r>
      <w:r w:rsidR="00EB31FF">
        <w:rPr>
          <w:rFonts w:eastAsia="Times New Roman" w:cstheme="minorHAnsi"/>
          <w:lang w:val="en-US" w:eastAsia="de-DE"/>
        </w:rPr>
        <w:t>and</w:t>
      </w:r>
      <w:r w:rsidR="00BA1A45">
        <w:rPr>
          <w:rFonts w:eastAsia="Times New Roman" w:cstheme="minorHAnsi"/>
          <w:lang w:val="en-US" w:eastAsia="de-DE"/>
        </w:rPr>
        <w:t xml:space="preserve"> Winter (2012: 8)</w:t>
      </w:r>
      <w:del w:id="643" w:author="Microsoft Office User" w:date="2020-08-13T15:27:00Z">
        <w:r w:rsidR="00BA1A45" w:rsidDel="00ED4369">
          <w:rPr>
            <w:rFonts w:eastAsia="Times New Roman" w:cstheme="minorHAnsi"/>
            <w:lang w:val="en-US" w:eastAsia="de-DE"/>
          </w:rPr>
          <w:delText xml:space="preserve">, who </w:delText>
        </w:r>
      </w:del>
      <w:ins w:id="644" w:author="Microsoft Office User" w:date="2020-08-13T15:27:00Z">
        <w:r w:rsidR="00ED4369">
          <w:rPr>
            <w:rFonts w:eastAsia="Times New Roman" w:cstheme="minorHAnsi"/>
            <w:lang w:val="en-US" w:eastAsia="de-DE"/>
          </w:rPr>
          <w:t xml:space="preserve"> </w:t>
        </w:r>
      </w:ins>
      <w:r w:rsidR="00BA1A45">
        <w:rPr>
          <w:rFonts w:eastAsia="Times New Roman" w:cstheme="minorHAnsi"/>
          <w:lang w:val="en-US" w:eastAsia="de-DE"/>
        </w:rPr>
        <w:t xml:space="preserve">suggest this additional analysis </w:t>
      </w:r>
      <w:del w:id="645" w:author="Microsoft Office User" w:date="2020-08-13T15:27:00Z">
        <w:r w:rsidR="00BA1A45" w:rsidDel="00ED4369">
          <w:rPr>
            <w:rFonts w:eastAsia="Times New Roman" w:cstheme="minorHAnsi"/>
            <w:lang w:val="en-US" w:eastAsia="de-DE"/>
          </w:rPr>
          <w:delText xml:space="preserve">in a similar situation, point out, this </w:delText>
        </w:r>
      </w:del>
      <w:r w:rsidR="00BA1A45">
        <w:rPr>
          <w:rFonts w:eastAsia="Times New Roman" w:cstheme="minorHAnsi"/>
          <w:lang w:val="en-US" w:eastAsia="de-DE"/>
        </w:rPr>
        <w:t xml:space="preserve">can be thought of as </w:t>
      </w:r>
      <w:del w:id="646" w:author="Microsoft Office User" w:date="2020-08-13T15:27:00Z">
        <w:r w:rsidR="00BA1A45" w:rsidDel="00ED4369">
          <w:rPr>
            <w:rFonts w:eastAsia="Times New Roman" w:cstheme="minorHAnsi"/>
            <w:lang w:val="en-US" w:eastAsia="de-DE"/>
          </w:rPr>
          <w:delText xml:space="preserve">the </w:delText>
        </w:r>
      </w:del>
      <w:ins w:id="647" w:author="Microsoft Office User" w:date="2020-08-13T15:27:00Z">
        <w:r w:rsidR="00ED4369">
          <w:rPr>
            <w:rFonts w:eastAsia="Times New Roman" w:cstheme="minorHAnsi"/>
            <w:lang w:val="en-US" w:eastAsia="de-DE"/>
          </w:rPr>
          <w:t xml:space="preserve">an </w:t>
        </w:r>
      </w:ins>
      <w:r w:rsidR="00EB31FF">
        <w:rPr>
          <w:rFonts w:eastAsia="Times New Roman" w:cstheme="minorHAnsi"/>
          <w:lang w:val="en-US" w:eastAsia="de-DE"/>
        </w:rPr>
        <w:t>analogue</w:t>
      </w:r>
      <w:ins w:id="648" w:author="Microsoft Office User" w:date="2020-08-13T15:28:00Z">
        <w:r w:rsidR="00ED4369">
          <w:rPr>
            <w:rFonts w:eastAsia="Times New Roman" w:cstheme="minorHAnsi"/>
            <w:lang w:val="en-US" w:eastAsia="de-DE"/>
          </w:rPr>
          <w:t>,</w:t>
        </w:r>
      </w:ins>
      <w:del w:id="649" w:author="Microsoft Office User" w:date="2020-08-13T15:28:00Z">
        <w:r w:rsidR="00EB31FF" w:rsidDel="00ED4369">
          <w:rPr>
            <w:rFonts w:eastAsia="Times New Roman" w:cstheme="minorHAnsi"/>
            <w:lang w:val="en-US" w:eastAsia="de-DE"/>
          </w:rPr>
          <w:delText>s</w:delText>
        </w:r>
      </w:del>
      <w:r w:rsidR="00BA1A45">
        <w:rPr>
          <w:rFonts w:eastAsia="Times New Roman" w:cstheme="minorHAnsi"/>
          <w:lang w:val="en-US" w:eastAsia="de-DE"/>
        </w:rPr>
        <w:t xml:space="preserve"> in language typology</w:t>
      </w:r>
      <w:ins w:id="650" w:author="Microsoft Office User" w:date="2020-08-13T15:28:00Z">
        <w:r w:rsidR="00ED4369">
          <w:rPr>
            <w:rFonts w:eastAsia="Times New Roman" w:cstheme="minorHAnsi"/>
            <w:lang w:val="en-US" w:eastAsia="de-DE"/>
          </w:rPr>
          <w:t>,</w:t>
        </w:r>
      </w:ins>
      <w:r w:rsidR="00BA1A45">
        <w:rPr>
          <w:rFonts w:eastAsia="Times New Roman" w:cstheme="minorHAnsi"/>
          <w:lang w:val="en-US" w:eastAsia="de-DE"/>
        </w:rPr>
        <w:t xml:space="preserve"> to a by-subjects and by-items treatment in a psycholinguistic experiment.</w:t>
      </w:r>
      <w:r w:rsidR="00EB31FF">
        <w:rPr>
          <w:rFonts w:eastAsia="Times New Roman" w:cstheme="minorHAnsi"/>
          <w:lang w:val="en-US" w:eastAsia="de-DE"/>
        </w:rPr>
        <w:t xml:space="preserve"> </w:t>
      </w:r>
      <w:r>
        <w:rPr>
          <w:rFonts w:eastAsia="Times New Roman" w:cstheme="minorHAnsi"/>
          <w:lang w:val="en-US" w:eastAsia="de-DE"/>
        </w:rPr>
        <w:t xml:space="preserve">For this additional analysis, we used the </w:t>
      </w:r>
      <w:r w:rsidR="005C229C">
        <w:rPr>
          <w:rFonts w:eastAsia="Times New Roman" w:cstheme="minorHAnsi"/>
          <w:lang w:val="en-US" w:eastAsia="de-DE"/>
        </w:rPr>
        <w:t xml:space="preserve">same </w:t>
      </w:r>
      <w:r>
        <w:rPr>
          <w:rFonts w:eastAsia="Times New Roman" w:cstheme="minorHAnsi"/>
          <w:lang w:val="en-US" w:eastAsia="de-DE"/>
        </w:rPr>
        <w:t>macroarea</w:t>
      </w:r>
      <w:del w:id="651" w:author="Microsoft Office User" w:date="2020-08-13T15:28:00Z">
        <w:r w:rsidDel="00ED4369">
          <w:rPr>
            <w:rFonts w:eastAsia="Times New Roman" w:cstheme="minorHAnsi"/>
            <w:lang w:val="en-US" w:eastAsia="de-DE"/>
          </w:rPr>
          <w:delText>l</w:delText>
        </w:r>
      </w:del>
      <w:r>
        <w:rPr>
          <w:rFonts w:eastAsia="Times New Roman" w:cstheme="minorHAnsi"/>
          <w:lang w:val="en-US" w:eastAsia="de-DE"/>
        </w:rPr>
        <w:t xml:space="preserve"> breakdown described in </w:t>
      </w:r>
      <w:del w:id="652" w:author="Microsoft Office User" w:date="2020-08-13T15:28:00Z">
        <w:r w:rsidDel="00ED4369">
          <w:rPr>
            <w:rFonts w:eastAsia="Times New Roman" w:cstheme="minorHAnsi"/>
            <w:lang w:val="en-US" w:eastAsia="de-DE"/>
          </w:rPr>
          <w:delText xml:space="preserve">section </w:delText>
        </w:r>
      </w:del>
      <w:ins w:id="653" w:author="Microsoft Office User" w:date="2020-08-13T15:28:00Z">
        <w:r w:rsidR="00ED4369">
          <w:rPr>
            <w:rFonts w:eastAsia="Times New Roman" w:cstheme="minorHAnsi"/>
            <w:lang w:val="en-US" w:eastAsia="de-DE"/>
          </w:rPr>
          <w:t xml:space="preserve">Section </w:t>
        </w:r>
      </w:ins>
      <w:r>
        <w:rPr>
          <w:rFonts w:eastAsia="Times New Roman" w:cstheme="minorHAnsi"/>
          <w:lang w:val="en-US" w:eastAsia="de-DE"/>
        </w:rPr>
        <w:t xml:space="preserve">3.3. </w:t>
      </w:r>
      <w:r w:rsidR="005C229C">
        <w:rPr>
          <w:rFonts w:eastAsia="Times New Roman" w:cstheme="minorHAnsi"/>
          <w:lang w:val="en-US" w:eastAsia="de-DE"/>
        </w:rPr>
        <w:t>that is</w:t>
      </w:r>
      <w:r>
        <w:rPr>
          <w:rFonts w:eastAsia="Times New Roman" w:cstheme="minorHAnsi"/>
          <w:lang w:val="en-US" w:eastAsia="de-DE"/>
        </w:rPr>
        <w:t xml:space="preserve"> also included in the main model. For the intra-family analysis, we focused on language families that were represented in the PHOIBLE database by </w:t>
      </w:r>
      <w:del w:id="654" w:author="Microsoft Office User" w:date="2020-08-13T15:28:00Z">
        <w:r w:rsidDel="00ED4369">
          <w:rPr>
            <w:rFonts w:eastAsia="Times New Roman" w:cstheme="minorHAnsi"/>
            <w:lang w:val="en-US" w:eastAsia="de-DE"/>
          </w:rPr>
          <w:delText xml:space="preserve">10 </w:delText>
        </w:r>
      </w:del>
      <w:ins w:id="655" w:author="Microsoft Office User" w:date="2020-08-13T15:28:00Z">
        <w:r w:rsidR="00ED4369">
          <w:rPr>
            <w:rFonts w:eastAsia="Times New Roman" w:cstheme="minorHAnsi"/>
            <w:lang w:val="en-US" w:eastAsia="de-DE"/>
          </w:rPr>
          <w:t xml:space="preserve">ten </w:t>
        </w:r>
      </w:ins>
      <w:r>
        <w:rPr>
          <w:rFonts w:eastAsia="Times New Roman" w:cstheme="minorHAnsi"/>
          <w:lang w:val="en-US" w:eastAsia="de-DE"/>
        </w:rPr>
        <w:t xml:space="preserve">or more languages and </w:t>
      </w:r>
      <w:r w:rsidR="00CD0C5F">
        <w:rPr>
          <w:rFonts w:eastAsia="Times New Roman" w:cstheme="minorHAnsi"/>
          <w:lang w:val="en-US" w:eastAsia="de-DE"/>
        </w:rPr>
        <w:t>in which</w:t>
      </w:r>
      <w:r>
        <w:rPr>
          <w:rFonts w:eastAsia="Times New Roman" w:cstheme="minorHAnsi"/>
          <w:lang w:val="en-US" w:eastAsia="de-DE"/>
        </w:rPr>
        <w:t xml:space="preserve"> either uvulars, ejectives, or both were actually attested</w:t>
      </w:r>
      <w:del w:id="656" w:author="Microsoft Office User" w:date="2020-08-13T15:28:00Z">
        <w:r w:rsidR="00BF6392" w:rsidDel="00ED4369">
          <w:rPr>
            <w:rFonts w:eastAsia="Times New Roman" w:cstheme="minorHAnsi"/>
            <w:lang w:val="en-US" w:eastAsia="de-DE"/>
          </w:rPr>
          <w:delText>:</w:delText>
        </w:r>
        <w:r w:rsidDel="00ED4369">
          <w:rPr>
            <w:rFonts w:eastAsia="Times New Roman" w:cstheme="minorHAnsi"/>
            <w:lang w:val="en-US" w:eastAsia="de-DE"/>
          </w:rPr>
          <w:delText xml:space="preserve"> </w:delText>
        </w:r>
      </w:del>
      <w:ins w:id="657" w:author="Microsoft Office User" w:date="2020-08-13T15:28:00Z">
        <w:r w:rsidR="00ED4369">
          <w:rPr>
            <w:rFonts w:eastAsia="Times New Roman" w:cstheme="minorHAnsi"/>
            <w:lang w:val="en-US" w:eastAsia="de-DE"/>
          </w:rPr>
          <w:t xml:space="preserve">, i.e. in </w:t>
        </w:r>
      </w:ins>
      <w:r w:rsidR="00BF6392" w:rsidRPr="00BF6392">
        <w:rPr>
          <w:rFonts w:eastAsia="Times New Roman" w:cstheme="minorHAnsi"/>
          <w:lang w:val="en-US" w:eastAsia="de-DE"/>
        </w:rPr>
        <w:t>Afroasiatic</w:t>
      </w:r>
      <w:r w:rsidR="00BF6392">
        <w:rPr>
          <w:rFonts w:eastAsia="Times New Roman" w:cstheme="minorHAnsi"/>
          <w:lang w:val="en-US" w:eastAsia="de-DE"/>
        </w:rPr>
        <w:t xml:space="preserve">, </w:t>
      </w:r>
      <w:r w:rsidR="00BF6392" w:rsidRPr="00BF6392">
        <w:rPr>
          <w:rFonts w:eastAsia="Times New Roman" w:cstheme="minorHAnsi"/>
          <w:lang w:val="en-US" w:eastAsia="de-DE"/>
        </w:rPr>
        <w:t>Arawakan</w:t>
      </w:r>
      <w:r w:rsidR="00BF6392">
        <w:rPr>
          <w:rFonts w:eastAsia="Times New Roman" w:cstheme="minorHAnsi"/>
          <w:lang w:val="en-US" w:eastAsia="de-DE"/>
        </w:rPr>
        <w:t xml:space="preserve">, </w:t>
      </w:r>
      <w:r w:rsidR="00BF6392" w:rsidRPr="00BF6392">
        <w:rPr>
          <w:rFonts w:eastAsia="Times New Roman" w:cstheme="minorHAnsi"/>
          <w:lang w:val="en-US" w:eastAsia="de-DE"/>
        </w:rPr>
        <w:t>Athabaskan-Eyak-Tlingit</w:t>
      </w:r>
      <w:r w:rsidR="00BF6392">
        <w:rPr>
          <w:rFonts w:eastAsia="Times New Roman" w:cstheme="minorHAnsi"/>
          <w:lang w:val="en-US" w:eastAsia="de-DE"/>
        </w:rPr>
        <w:t xml:space="preserve">, </w:t>
      </w:r>
      <w:r w:rsidR="00BF6392" w:rsidRPr="00BF6392">
        <w:rPr>
          <w:rFonts w:eastAsia="Times New Roman" w:cstheme="minorHAnsi"/>
          <w:lang w:val="en-US" w:eastAsia="de-DE"/>
        </w:rPr>
        <w:t>Atlantic-Congo</w:t>
      </w:r>
      <w:r w:rsidR="00BF6392">
        <w:rPr>
          <w:rFonts w:eastAsia="Times New Roman" w:cstheme="minorHAnsi"/>
          <w:lang w:val="en-US" w:eastAsia="de-DE"/>
        </w:rPr>
        <w:t xml:space="preserve">, </w:t>
      </w:r>
      <w:r w:rsidR="00BF6392" w:rsidRPr="00BF6392">
        <w:rPr>
          <w:rFonts w:eastAsia="Times New Roman" w:cstheme="minorHAnsi"/>
          <w:lang w:val="en-US" w:eastAsia="de-DE"/>
        </w:rPr>
        <w:t>Austronesian</w:t>
      </w:r>
      <w:r w:rsidR="00BF6392">
        <w:rPr>
          <w:rFonts w:eastAsia="Times New Roman" w:cstheme="minorHAnsi"/>
          <w:lang w:val="en-US" w:eastAsia="de-DE"/>
        </w:rPr>
        <w:t xml:space="preserve">, </w:t>
      </w:r>
      <w:r w:rsidR="00BF6392" w:rsidRPr="00BF6392">
        <w:rPr>
          <w:rFonts w:eastAsia="Times New Roman" w:cstheme="minorHAnsi"/>
          <w:lang w:val="en-US" w:eastAsia="de-DE"/>
        </w:rPr>
        <w:t>Cariban</w:t>
      </w:r>
      <w:r w:rsidR="00BF6392">
        <w:rPr>
          <w:rFonts w:eastAsia="Times New Roman" w:cstheme="minorHAnsi"/>
          <w:lang w:val="en-US" w:eastAsia="de-DE"/>
        </w:rPr>
        <w:t xml:space="preserve">, </w:t>
      </w:r>
      <w:r w:rsidR="00BF6392" w:rsidRPr="00BF6392">
        <w:rPr>
          <w:rFonts w:eastAsia="Times New Roman" w:cstheme="minorHAnsi"/>
          <w:lang w:val="en-US" w:eastAsia="de-DE"/>
        </w:rPr>
        <w:t>Dravidian</w:t>
      </w:r>
      <w:r w:rsidR="00BF6392">
        <w:rPr>
          <w:rFonts w:eastAsia="Times New Roman" w:cstheme="minorHAnsi"/>
          <w:lang w:val="en-US" w:eastAsia="de-DE"/>
        </w:rPr>
        <w:t xml:space="preserve">, </w:t>
      </w:r>
      <w:r w:rsidR="00BF6392" w:rsidRPr="00BF6392">
        <w:rPr>
          <w:rFonts w:eastAsia="Times New Roman" w:cstheme="minorHAnsi"/>
          <w:lang w:val="en-US" w:eastAsia="de-DE"/>
        </w:rPr>
        <w:t>Indo-European</w:t>
      </w:r>
      <w:r w:rsidR="00BF6392">
        <w:rPr>
          <w:rFonts w:eastAsia="Times New Roman" w:cstheme="minorHAnsi"/>
          <w:lang w:val="en-US" w:eastAsia="de-DE"/>
        </w:rPr>
        <w:t xml:space="preserve">, </w:t>
      </w:r>
      <w:r w:rsidR="00BF6392" w:rsidRPr="00BF6392">
        <w:rPr>
          <w:rFonts w:eastAsia="Times New Roman" w:cstheme="minorHAnsi"/>
          <w:lang w:val="en-US" w:eastAsia="de-DE"/>
        </w:rPr>
        <w:t>Mande, Mayan</w:t>
      </w:r>
      <w:r w:rsidR="00BF6392">
        <w:rPr>
          <w:rFonts w:eastAsia="Times New Roman" w:cstheme="minorHAnsi"/>
          <w:lang w:val="en-US" w:eastAsia="de-DE"/>
        </w:rPr>
        <w:t xml:space="preserve">, </w:t>
      </w:r>
      <w:r w:rsidR="00BF6392" w:rsidRPr="00BF6392">
        <w:rPr>
          <w:rFonts w:eastAsia="Times New Roman" w:cstheme="minorHAnsi"/>
          <w:lang w:val="en-US" w:eastAsia="de-DE"/>
        </w:rPr>
        <w:t>Mongolic</w:t>
      </w:r>
      <w:r w:rsidR="00BF6392">
        <w:rPr>
          <w:rFonts w:eastAsia="Times New Roman" w:cstheme="minorHAnsi"/>
          <w:lang w:val="en-US" w:eastAsia="de-DE"/>
        </w:rPr>
        <w:t xml:space="preserve">, </w:t>
      </w:r>
      <w:r w:rsidR="00BF6392" w:rsidRPr="00BF6392">
        <w:rPr>
          <w:rFonts w:eastAsia="Times New Roman" w:cstheme="minorHAnsi"/>
          <w:lang w:val="en-US" w:eastAsia="de-DE"/>
        </w:rPr>
        <w:t>Nakh-Daghestanian</w:t>
      </w:r>
      <w:r w:rsidR="00BF6392">
        <w:rPr>
          <w:rFonts w:eastAsia="Times New Roman" w:cstheme="minorHAnsi"/>
          <w:lang w:val="en-US" w:eastAsia="de-DE"/>
        </w:rPr>
        <w:t xml:space="preserve">, </w:t>
      </w:r>
      <w:r w:rsidR="00BF6392" w:rsidRPr="00BF6392">
        <w:rPr>
          <w:rFonts w:eastAsia="Times New Roman" w:cstheme="minorHAnsi"/>
          <w:lang w:val="en-US" w:eastAsia="de-DE"/>
        </w:rPr>
        <w:t>Otomanguean</w:t>
      </w:r>
      <w:r w:rsidR="00BF6392">
        <w:rPr>
          <w:rFonts w:eastAsia="Times New Roman" w:cstheme="minorHAnsi"/>
          <w:lang w:val="en-US" w:eastAsia="de-DE"/>
        </w:rPr>
        <w:t xml:space="preserve">, </w:t>
      </w:r>
      <w:r w:rsidR="00BF6392" w:rsidRPr="00BF6392">
        <w:rPr>
          <w:rFonts w:eastAsia="Times New Roman" w:cstheme="minorHAnsi"/>
          <w:lang w:val="en-US" w:eastAsia="de-DE"/>
        </w:rPr>
        <w:t>Quechuan</w:t>
      </w:r>
      <w:r w:rsidR="00BF6392">
        <w:rPr>
          <w:rFonts w:eastAsia="Times New Roman" w:cstheme="minorHAnsi"/>
          <w:lang w:val="en-US" w:eastAsia="de-DE"/>
        </w:rPr>
        <w:t xml:space="preserve">, </w:t>
      </w:r>
      <w:r w:rsidR="00BF6392" w:rsidRPr="00BF6392">
        <w:rPr>
          <w:rFonts w:eastAsia="Times New Roman" w:cstheme="minorHAnsi"/>
          <w:lang w:val="en-US" w:eastAsia="de-DE"/>
        </w:rPr>
        <w:t>Salishan</w:t>
      </w:r>
      <w:r w:rsidR="00BF6392">
        <w:rPr>
          <w:rFonts w:eastAsia="Times New Roman" w:cstheme="minorHAnsi"/>
          <w:lang w:val="en-US" w:eastAsia="de-DE"/>
        </w:rPr>
        <w:t xml:space="preserve">, </w:t>
      </w:r>
      <w:r w:rsidR="00BF6392" w:rsidRPr="00BF6392">
        <w:rPr>
          <w:rFonts w:eastAsia="Times New Roman" w:cstheme="minorHAnsi"/>
          <w:lang w:val="en-US" w:eastAsia="de-DE"/>
        </w:rPr>
        <w:t>Sino- Ta-Ne-Omotic</w:t>
      </w:r>
      <w:r w:rsidR="00BF6392">
        <w:rPr>
          <w:rFonts w:eastAsia="Times New Roman" w:cstheme="minorHAnsi"/>
          <w:lang w:val="en-US" w:eastAsia="de-DE"/>
        </w:rPr>
        <w:t xml:space="preserve">, </w:t>
      </w:r>
      <w:r w:rsidR="00BF6392" w:rsidRPr="00BF6392">
        <w:rPr>
          <w:rFonts w:eastAsia="Times New Roman" w:cstheme="minorHAnsi"/>
          <w:lang w:val="en-US" w:eastAsia="de-DE"/>
        </w:rPr>
        <w:t>Tibetan</w:t>
      </w:r>
      <w:r w:rsidR="00BF6392">
        <w:rPr>
          <w:rFonts w:eastAsia="Times New Roman" w:cstheme="minorHAnsi"/>
          <w:lang w:val="en-US" w:eastAsia="de-DE"/>
        </w:rPr>
        <w:t xml:space="preserve">, </w:t>
      </w:r>
      <w:r w:rsidR="00BF6392" w:rsidRPr="00BF6392">
        <w:rPr>
          <w:rFonts w:eastAsia="Times New Roman" w:cstheme="minorHAnsi"/>
          <w:lang w:val="en-US" w:eastAsia="de-DE"/>
        </w:rPr>
        <w:t>Tai-Kadai</w:t>
      </w:r>
      <w:r w:rsidR="00BF6392">
        <w:rPr>
          <w:rFonts w:eastAsia="Times New Roman" w:cstheme="minorHAnsi"/>
          <w:lang w:val="en-US" w:eastAsia="de-DE"/>
        </w:rPr>
        <w:t xml:space="preserve">, </w:t>
      </w:r>
      <w:r w:rsidR="00BF6392" w:rsidRPr="00BF6392">
        <w:rPr>
          <w:rFonts w:eastAsia="Times New Roman" w:cstheme="minorHAnsi"/>
          <w:lang w:val="en-US" w:eastAsia="de-DE"/>
        </w:rPr>
        <w:t>Tupian</w:t>
      </w:r>
      <w:r w:rsidR="00BF6392">
        <w:rPr>
          <w:rFonts w:eastAsia="Times New Roman" w:cstheme="minorHAnsi"/>
          <w:lang w:val="en-US" w:eastAsia="de-DE"/>
        </w:rPr>
        <w:t xml:space="preserve">, </w:t>
      </w:r>
      <w:r w:rsidR="00BF6392" w:rsidRPr="00BF6392">
        <w:rPr>
          <w:rFonts w:eastAsia="Times New Roman" w:cstheme="minorHAnsi"/>
          <w:lang w:val="en-US" w:eastAsia="de-DE"/>
        </w:rPr>
        <w:t>Turkic</w:t>
      </w:r>
      <w:r w:rsidR="00BF6392">
        <w:rPr>
          <w:rFonts w:eastAsia="Times New Roman" w:cstheme="minorHAnsi"/>
          <w:lang w:val="en-US" w:eastAsia="de-DE"/>
        </w:rPr>
        <w:t xml:space="preserve">, </w:t>
      </w:r>
      <w:r w:rsidR="00BF6392" w:rsidRPr="00BF6392">
        <w:rPr>
          <w:rFonts w:eastAsia="Times New Roman" w:cstheme="minorHAnsi"/>
          <w:lang w:val="en-US" w:eastAsia="de-DE"/>
        </w:rPr>
        <w:t>Uralic</w:t>
      </w:r>
      <w:r w:rsidR="00BF6392">
        <w:rPr>
          <w:rFonts w:eastAsia="Times New Roman" w:cstheme="minorHAnsi"/>
          <w:lang w:val="en-US" w:eastAsia="de-DE"/>
        </w:rPr>
        <w:t xml:space="preserve">, and </w:t>
      </w:r>
      <w:r w:rsidR="00BF6392" w:rsidRPr="00BF6392">
        <w:rPr>
          <w:rFonts w:eastAsia="Times New Roman" w:cstheme="minorHAnsi"/>
          <w:lang w:val="en-US" w:eastAsia="de-DE"/>
        </w:rPr>
        <w:t>Uto-Aztecan</w:t>
      </w:r>
      <w:r w:rsidR="00BF6392">
        <w:rPr>
          <w:rFonts w:eastAsia="Times New Roman" w:cstheme="minorHAnsi"/>
          <w:lang w:val="en-US" w:eastAsia="de-DE"/>
        </w:rPr>
        <w:t xml:space="preserve">. Intra-area and intra-family means are plotted against altitude means in fig. </w:t>
      </w:r>
      <w:r w:rsidR="00FA0210">
        <w:rPr>
          <w:rFonts w:eastAsia="Times New Roman" w:cstheme="minorHAnsi"/>
          <w:lang w:val="en-US" w:eastAsia="de-DE"/>
        </w:rPr>
        <w:t>3</w:t>
      </w:r>
      <w:r w:rsidR="00BF6392">
        <w:rPr>
          <w:rFonts w:eastAsia="Times New Roman" w:cstheme="minorHAnsi"/>
          <w:lang w:val="en-US" w:eastAsia="de-DE"/>
        </w:rPr>
        <w:t>.</w:t>
      </w:r>
    </w:p>
    <w:p w14:paraId="493A7CE7" w14:textId="310AD719" w:rsidR="00DE5C35" w:rsidRPr="00BF6392" w:rsidRDefault="00DE5C35" w:rsidP="00BF6392">
      <w:pPr>
        <w:spacing w:after="0" w:line="240" w:lineRule="auto"/>
        <w:rPr>
          <w:rFonts w:eastAsia="Times New Roman" w:cstheme="minorHAnsi"/>
          <w:lang w:val="en-US" w:eastAsia="de-DE"/>
        </w:rPr>
      </w:pPr>
    </w:p>
    <w:commentRangeStart w:id="658"/>
    <w:p w14:paraId="7E900986" w14:textId="4DB3685B" w:rsidR="009E0CFC" w:rsidRDefault="005D352A" w:rsidP="00B8516E">
      <w:pPr>
        <w:spacing w:after="0" w:line="240" w:lineRule="auto"/>
        <w:rPr>
          <w:lang w:val="en-US"/>
        </w:rPr>
      </w:pPr>
      <w:r>
        <w:rPr>
          <w:rFonts w:eastAsia="Times New Roman" w:cstheme="minorHAnsi"/>
          <w:noProof/>
          <w:lang w:eastAsia="de-DE"/>
        </w:rPr>
        <w:lastRenderedPageBreak/>
        <mc:AlternateContent>
          <mc:Choice Requires="wpc">
            <w:drawing>
              <wp:inline distT="0" distB="0" distL="0" distR="0" wp14:anchorId="76B73C81" wp14:editId="6FDC667A">
                <wp:extent cx="5760720" cy="4572000"/>
                <wp:effectExtent l="0" t="0" r="0" b="0"/>
                <wp:docPr id="2" name="Zeichenbereich 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 name="Grafik 1"/>
                          <pic:cNvPicPr>
                            <a:picLocks noChangeAspect="1"/>
                          </pic:cNvPicPr>
                        </pic:nvPicPr>
                        <pic:blipFill>
                          <a:blip r:embed="rId18" cstate="print">
                            <a:extLst>
                              <a:ext uri="{28A0092B-C50C-407E-A947-70E740481C1C}">
                                <a14:useLocalDpi xmlns:a14="http://schemas.microsoft.com/office/drawing/2010/main" val="0"/>
                              </a:ext>
                            </a:extLst>
                          </a:blip>
                          <a:srcRect/>
                          <a:stretch/>
                        </pic:blipFill>
                        <pic:spPr>
                          <a:xfrm>
                            <a:off x="243915" y="353786"/>
                            <a:ext cx="2318310" cy="1581973"/>
                          </a:xfrm>
                          <a:prstGeom prst="rect">
                            <a:avLst/>
                          </a:prstGeom>
                        </pic:spPr>
                      </pic:pic>
                      <pic:pic xmlns:pic="http://schemas.openxmlformats.org/drawingml/2006/picture">
                        <pic:nvPicPr>
                          <pic:cNvPr id="9" name="Grafik 9"/>
                          <pic:cNvPicPr>
                            <a:picLocks noChangeAspect="1"/>
                          </pic:cNvPicPr>
                        </pic:nvPicPr>
                        <pic:blipFill>
                          <a:blip r:embed="rId19" cstate="print">
                            <a:extLst>
                              <a:ext uri="{28A0092B-C50C-407E-A947-70E740481C1C}">
                                <a14:useLocalDpi xmlns:a14="http://schemas.microsoft.com/office/drawing/2010/main" val="0"/>
                              </a:ext>
                            </a:extLst>
                          </a:blip>
                          <a:srcRect/>
                          <a:stretch/>
                        </pic:blipFill>
                        <pic:spPr>
                          <a:xfrm>
                            <a:off x="243915" y="2676007"/>
                            <a:ext cx="2270685" cy="1549474"/>
                          </a:xfrm>
                          <a:prstGeom prst="rect">
                            <a:avLst/>
                          </a:prstGeom>
                        </pic:spPr>
                      </pic:pic>
                      <pic:pic xmlns:pic="http://schemas.openxmlformats.org/drawingml/2006/picture">
                        <pic:nvPicPr>
                          <pic:cNvPr id="10" name="Grafik 10"/>
                          <pic:cNvPicPr>
                            <a:picLocks noChangeAspect="1"/>
                          </pic:cNvPicPr>
                        </pic:nvPicPr>
                        <pic:blipFill>
                          <a:blip r:embed="rId20" cstate="print">
                            <a:extLst>
                              <a:ext uri="{28A0092B-C50C-407E-A947-70E740481C1C}">
                                <a14:useLocalDpi xmlns:a14="http://schemas.microsoft.com/office/drawing/2010/main" val="0"/>
                              </a:ext>
                            </a:extLst>
                          </a:blip>
                          <a:srcRect/>
                          <a:stretch/>
                        </pic:blipFill>
                        <pic:spPr>
                          <a:xfrm>
                            <a:off x="3253814" y="352333"/>
                            <a:ext cx="2308785" cy="1575473"/>
                          </a:xfrm>
                          <a:prstGeom prst="rect">
                            <a:avLst/>
                          </a:prstGeom>
                        </pic:spPr>
                      </pic:pic>
                      <pic:pic xmlns:pic="http://schemas.openxmlformats.org/drawingml/2006/picture">
                        <pic:nvPicPr>
                          <pic:cNvPr id="11" name="Grafik 11"/>
                          <pic:cNvPicPr>
                            <a:picLocks noChangeAspect="1"/>
                          </pic:cNvPicPr>
                        </pic:nvPicPr>
                        <pic:blipFill>
                          <a:blip r:embed="rId21" cstate="print">
                            <a:extLst>
                              <a:ext uri="{28A0092B-C50C-407E-A947-70E740481C1C}">
                                <a14:useLocalDpi xmlns:a14="http://schemas.microsoft.com/office/drawing/2010/main" val="0"/>
                              </a:ext>
                            </a:extLst>
                          </a:blip>
                          <a:srcRect/>
                          <a:stretch/>
                        </pic:blipFill>
                        <pic:spPr>
                          <a:xfrm>
                            <a:off x="3272865" y="2689135"/>
                            <a:ext cx="2204010" cy="1503976"/>
                          </a:xfrm>
                          <a:prstGeom prst="rect">
                            <a:avLst/>
                          </a:prstGeom>
                        </pic:spPr>
                      </pic:pic>
                    </wpc:wpc>
                  </a:graphicData>
                </a:graphic>
              </wp:inline>
            </w:drawing>
          </mc:Choice>
          <mc:Fallback>
            <w:pict>
              <v:group w14:anchorId="5F14F949" id="Zeichenbereich 2" o:spid="_x0000_s1026" editas="canvas" style="width:453.6pt;height:5in;mso-position-horizontal-relative:char;mso-position-vertical-relative:line" coordsize="57607,457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7607;height:45720;visibility:visible;mso-wrap-style:square">
                  <v:fill o:detectmouseclick="t"/>
                  <v:path o:connecttype="none"/>
                </v:shape>
                <v:shape id="Grafik 1" o:spid="_x0000_s1028" type="#_x0000_t75" style="position:absolute;left:2439;top:3537;width:23183;height:158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">
                  <v:imagedata r:id="rId25" o:title=""/>
                </v:shape>
                <v:shape id="Grafik 9" o:spid="_x0000_s1029" type="#_x0000_t75" style="position:absolute;left:2439;top:26760;width:22707;height:154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">
                  <v:imagedata r:id="rId26" o:title=""/>
                </v:shape>
                <v:shape id="Grafik 10" o:spid="_x0000_s1030" type="#_x0000_t75" style="position:absolute;left:32538;top:3523;width:23087;height:157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">
                  <v:imagedata r:id="rId27" o:title=""/>
                </v:shape>
                <v:shape id="Grafik 11" o:spid="_x0000_s1031" type="#_x0000_t75" style="position:absolute;left:32728;top:26891;width:22040;height:150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">
                  <v:imagedata r:id="rId28" o:title=""/>
                </v:shape>
                <w10:anchorlock/>
              </v:group>
            </w:pict>
          </mc:Fallback>
        </mc:AlternateContent>
      </w:r>
      <w:commentRangeEnd w:id="658"/>
      <w:r w:rsidR="00FA0210">
        <w:rPr>
          <w:rStyle w:val="Kommentarzeichen"/>
        </w:rPr>
        <w:commentReference w:id="658"/>
      </w:r>
    </w:p>
    <w:p w14:paraId="794029B5" w14:textId="330F8402" w:rsidR="00BF6392" w:rsidRDefault="00BF6392" w:rsidP="00DE5C35">
      <w:pPr>
        <w:spacing w:after="0" w:line="240" w:lineRule="auto"/>
        <w:rPr>
          <w:rFonts w:eastAsia="Times New Roman" w:cstheme="minorHAnsi"/>
          <w:lang w:val="en-US" w:eastAsia="de-DE"/>
        </w:rPr>
      </w:pPr>
      <w:r>
        <w:rPr>
          <w:rFonts w:eastAsia="Times New Roman" w:cstheme="minorHAnsi"/>
          <w:lang w:val="en-US" w:eastAsia="de-DE"/>
        </w:rPr>
        <w:t>Fig. 3. Plots of intra-area and intra-family means for large language families with either uvulars or ejectives against altitude means; lines represent Lowess scatterplot smoothers.</w:t>
      </w:r>
    </w:p>
    <w:p w14:paraId="5D4923C8" w14:textId="3C6FC88E" w:rsidR="00E11385" w:rsidRPr="00E11385" w:rsidRDefault="00E11385" w:rsidP="00E11385">
      <w:pPr>
        <w:pStyle w:val="HTMLVorformatiert"/>
        <w:shd w:val="clear" w:color="auto" w:fill="FFFFFF"/>
        <w:wordWrap w:val="0"/>
        <w:rPr>
          <w:rFonts w:ascii="Lucida Console" w:hAnsi="Lucida Console"/>
          <w:color w:val="000000"/>
          <w:lang w:val="en-US"/>
        </w:rPr>
      </w:pPr>
    </w:p>
    <w:p w14:paraId="1385C364" w14:textId="6FEDF419" w:rsidR="007D2FEB" w:rsidRPr="00CE5CCC" w:rsidRDefault="00CE5CCC" w:rsidP="00CE5CCC">
      <w:pPr>
        <w:pStyle w:val="HTMLVorformatiert"/>
        <w:shd w:val="clear" w:color="auto" w:fill="FFFFFF"/>
        <w:wordWrap w:val="0"/>
        <w:rPr>
          <w:rFonts w:asciiTheme="minorHAnsi" w:hAnsiTheme="minorHAnsi" w:cstheme="minorHAnsi"/>
          <w:color w:val="000000"/>
          <w:sz w:val="22"/>
          <w:szCs w:val="22"/>
          <w:lang w:val="en-US"/>
        </w:rPr>
      </w:pPr>
      <w:commentRangeStart w:id="659"/>
      <w:r>
        <w:rPr>
          <w:rFonts w:asciiTheme="minorHAnsi" w:hAnsiTheme="minorHAnsi" w:cstheme="minorHAnsi"/>
          <w:color w:val="000000"/>
          <w:sz w:val="22"/>
          <w:szCs w:val="22"/>
          <w:lang w:val="en-US"/>
        </w:rPr>
        <w:t>R</w:t>
      </w:r>
      <w:r w:rsidR="00CC43DE" w:rsidRPr="00CE5CCC">
        <w:rPr>
          <w:rFonts w:asciiTheme="minorHAnsi" w:hAnsiTheme="minorHAnsi" w:cstheme="minorHAnsi"/>
          <w:color w:val="000000"/>
          <w:sz w:val="22"/>
          <w:szCs w:val="22"/>
          <w:lang w:val="en-US"/>
        </w:rPr>
        <w:t xml:space="preserve">esults </w:t>
      </w:r>
      <w:r>
        <w:rPr>
          <w:rFonts w:asciiTheme="minorHAnsi" w:hAnsiTheme="minorHAnsi" w:cstheme="minorHAnsi"/>
          <w:color w:val="000000"/>
          <w:sz w:val="22"/>
          <w:szCs w:val="22"/>
          <w:lang w:val="en-US"/>
        </w:rPr>
        <w:t>of least square regressions were</w:t>
      </w:r>
      <w:r w:rsidR="00CC43DE" w:rsidRPr="00CE5CCC">
        <w:rPr>
          <w:rFonts w:asciiTheme="minorHAnsi" w:hAnsiTheme="minorHAnsi" w:cstheme="minorHAnsi"/>
          <w:color w:val="000000"/>
          <w:sz w:val="22"/>
          <w:szCs w:val="22"/>
          <w:lang w:val="en-US"/>
        </w:rPr>
        <w:t xml:space="preserve"> similar in that they have positive, but vanishingly small positive slopes</w:t>
      </w:r>
      <w:r w:rsidRPr="00CE5CCC">
        <w:rPr>
          <w:rFonts w:asciiTheme="minorHAnsi" w:hAnsiTheme="minorHAnsi" w:cstheme="minorHAnsi"/>
          <w:color w:val="000000"/>
          <w:sz w:val="22"/>
          <w:szCs w:val="22"/>
          <w:lang w:val="en-US"/>
        </w:rPr>
        <w:t>. More</w:t>
      </w:r>
      <w:r w:rsidR="001B58B5">
        <w:rPr>
          <w:rFonts w:asciiTheme="minorHAnsi" w:hAnsiTheme="minorHAnsi" w:cstheme="minorHAnsi"/>
          <w:color w:val="000000"/>
          <w:sz w:val="22"/>
          <w:szCs w:val="22"/>
          <w:lang w:val="en-US"/>
        </w:rPr>
        <w:t>o</w:t>
      </w:r>
      <w:r w:rsidRPr="00CE5CCC">
        <w:rPr>
          <w:rFonts w:asciiTheme="minorHAnsi" w:hAnsiTheme="minorHAnsi" w:cstheme="minorHAnsi"/>
          <w:color w:val="000000"/>
          <w:sz w:val="22"/>
          <w:szCs w:val="22"/>
          <w:lang w:val="en-US"/>
        </w:rPr>
        <w:t xml:space="preserve">ver, </w:t>
      </w:r>
      <w:r>
        <w:rPr>
          <w:rFonts w:asciiTheme="minorHAnsi" w:hAnsiTheme="minorHAnsi" w:cstheme="minorHAnsi"/>
          <w:sz w:val="22"/>
          <w:szCs w:val="22"/>
          <w:lang w:val="en-US"/>
        </w:rPr>
        <w:t>with the</w:t>
      </w:r>
      <w:r w:rsidRPr="00CE5CCC">
        <w:rPr>
          <w:rFonts w:asciiTheme="minorHAnsi" w:hAnsiTheme="minorHAnsi" w:cstheme="minorHAnsi"/>
          <w:sz w:val="22"/>
          <w:szCs w:val="22"/>
          <w:lang w:val="en-US"/>
        </w:rPr>
        <w:t xml:space="preserve"> only exception being the by-area treatment of uvulars which yielded a marginally significant result</w:t>
      </w:r>
      <w:del w:id="660" w:author="Microsoft Office User" w:date="2020-08-13T15:29:00Z">
        <w:r w:rsidRPr="00CE5CCC" w:rsidDel="00ED4369">
          <w:rPr>
            <w:rFonts w:asciiTheme="minorHAnsi" w:hAnsiTheme="minorHAnsi" w:cstheme="minorHAnsi"/>
            <w:sz w:val="22"/>
            <w:szCs w:val="22"/>
            <w:lang w:val="en-US"/>
          </w:rPr>
          <w:delText>s</w:delText>
        </w:r>
      </w:del>
      <w:r w:rsidR="005F7FCB">
        <w:rPr>
          <w:rFonts w:asciiTheme="minorHAnsi" w:hAnsiTheme="minorHAnsi" w:cstheme="minorHAnsi"/>
          <w:sz w:val="22"/>
          <w:szCs w:val="22"/>
          <w:lang w:val="en-US"/>
        </w:rPr>
        <w:t xml:space="preserve"> </w:t>
      </w:r>
      <w:r w:rsidRPr="00CE5CCC">
        <w:rPr>
          <w:rFonts w:asciiTheme="minorHAnsi" w:hAnsiTheme="minorHAnsi" w:cstheme="minorHAnsi"/>
          <w:sz w:val="22"/>
          <w:szCs w:val="22"/>
          <w:lang w:val="en-US"/>
        </w:rPr>
        <w:t xml:space="preserve">(p = 0.05829, </w:t>
      </w:r>
      <w:r w:rsidRPr="00CE5CCC">
        <w:rPr>
          <w:rFonts w:asciiTheme="minorHAnsi" w:hAnsiTheme="minorHAnsi" w:cstheme="minorHAnsi"/>
          <w:color w:val="000000"/>
          <w:sz w:val="22"/>
          <w:szCs w:val="22"/>
          <w:bdr w:val="none" w:sz="0" w:space="0" w:color="auto" w:frame="1"/>
          <w:lang w:val="en-US"/>
        </w:rPr>
        <w:t>Adjusted R</w:t>
      </w:r>
      <w:r w:rsidRPr="00CE5CCC">
        <w:rPr>
          <w:rFonts w:asciiTheme="minorHAnsi" w:hAnsiTheme="minorHAnsi" w:cstheme="minorHAnsi"/>
          <w:sz w:val="22"/>
          <w:szCs w:val="22"/>
          <w:vertAlign w:val="superscript"/>
          <w:lang w:val="en-US"/>
        </w:rPr>
        <w:t>2</w:t>
      </w:r>
      <w:r w:rsidRPr="00CE5CCC">
        <w:rPr>
          <w:rFonts w:asciiTheme="minorHAnsi" w:hAnsiTheme="minorHAnsi" w:cstheme="minorHAnsi"/>
          <w:color w:val="000000"/>
          <w:sz w:val="22"/>
          <w:szCs w:val="22"/>
          <w:bdr w:val="none" w:sz="0" w:space="0" w:color="auto" w:frame="1"/>
          <w:lang w:val="en-US"/>
        </w:rPr>
        <w:t xml:space="preserve">  </w:t>
      </w:r>
      <w:ins w:id="661" w:author="Reviewer" w:date="2020-08-13T20:20:00Z">
        <w:r w:rsidR="005556DD">
          <w:rPr>
            <w:rFonts w:asciiTheme="minorHAnsi" w:hAnsiTheme="minorHAnsi" w:cstheme="minorHAnsi"/>
            <w:color w:val="000000"/>
            <w:sz w:val="22"/>
            <w:szCs w:val="22"/>
            <w:bdr w:val="none" w:sz="0" w:space="0" w:color="auto" w:frame="1"/>
            <w:lang w:val="en-US"/>
          </w:rPr>
          <w:t xml:space="preserve">= </w:t>
        </w:r>
      </w:ins>
      <w:r w:rsidRPr="00CE5CCC">
        <w:rPr>
          <w:rFonts w:asciiTheme="minorHAnsi" w:hAnsiTheme="minorHAnsi" w:cstheme="minorHAnsi"/>
          <w:color w:val="000000"/>
          <w:sz w:val="22"/>
          <w:szCs w:val="22"/>
          <w:bdr w:val="none" w:sz="0" w:space="0" w:color="auto" w:frame="1"/>
          <w:lang w:val="en-US"/>
        </w:rPr>
        <w:t>0.2701)</w:t>
      </w:r>
      <w:r>
        <w:rPr>
          <w:rFonts w:asciiTheme="minorHAnsi" w:hAnsiTheme="minorHAnsi" w:cstheme="minorHAnsi"/>
          <w:color w:val="000000"/>
          <w:sz w:val="22"/>
          <w:szCs w:val="22"/>
          <w:bdr w:val="none" w:sz="0" w:space="0" w:color="auto" w:frame="1"/>
          <w:lang w:val="en-US"/>
        </w:rPr>
        <w:t>,</w:t>
      </w:r>
      <w:r w:rsidRPr="00CE5CCC">
        <w:rPr>
          <w:rFonts w:asciiTheme="minorHAnsi" w:hAnsiTheme="minorHAnsi" w:cstheme="minorHAnsi"/>
          <w:color w:val="000000"/>
          <w:sz w:val="22"/>
          <w:szCs w:val="22"/>
          <w:bdr w:val="none" w:sz="0" w:space="0" w:color="auto" w:frame="1"/>
          <w:lang w:val="en-US"/>
        </w:rPr>
        <w:t xml:space="preserve"> </w:t>
      </w:r>
      <w:r w:rsidRPr="00CE5CCC">
        <w:rPr>
          <w:rFonts w:asciiTheme="minorHAnsi" w:hAnsiTheme="minorHAnsi" w:cstheme="minorHAnsi"/>
          <w:color w:val="000000"/>
          <w:sz w:val="22"/>
          <w:szCs w:val="22"/>
          <w:lang w:val="en-US"/>
        </w:rPr>
        <w:t>all</w:t>
      </w:r>
      <w:r w:rsidR="00CC43DE" w:rsidRPr="00CE5CCC">
        <w:rPr>
          <w:rFonts w:asciiTheme="minorHAnsi" w:hAnsiTheme="minorHAnsi" w:cstheme="minorHAnsi"/>
          <w:color w:val="000000"/>
          <w:sz w:val="22"/>
          <w:szCs w:val="22"/>
          <w:lang w:val="en-US"/>
        </w:rPr>
        <w:t xml:space="preserve"> analyses </w:t>
      </w:r>
      <w:r>
        <w:rPr>
          <w:rFonts w:asciiTheme="minorHAnsi" w:hAnsiTheme="minorHAnsi" w:cstheme="minorHAnsi"/>
          <w:color w:val="000000"/>
          <w:sz w:val="22"/>
          <w:szCs w:val="22"/>
          <w:lang w:val="en-US"/>
        </w:rPr>
        <w:t>were</w:t>
      </w:r>
      <w:r w:rsidR="00CC43DE" w:rsidRPr="00CE5CCC">
        <w:rPr>
          <w:rFonts w:asciiTheme="minorHAnsi" w:hAnsiTheme="minorHAnsi" w:cstheme="minorHAnsi"/>
          <w:color w:val="000000"/>
          <w:sz w:val="22"/>
          <w:szCs w:val="22"/>
          <w:lang w:val="en-US"/>
        </w:rPr>
        <w:t xml:space="preserve"> insignificant and </w:t>
      </w:r>
      <w:r w:rsidR="00CC43DE" w:rsidRPr="00CE5CCC">
        <w:rPr>
          <w:rFonts w:asciiTheme="minorHAnsi" w:hAnsiTheme="minorHAnsi" w:cstheme="minorHAnsi"/>
          <w:sz w:val="22"/>
          <w:szCs w:val="22"/>
          <w:lang w:val="en-US"/>
        </w:rPr>
        <w:t>R</w:t>
      </w:r>
      <w:r w:rsidR="00CC43DE" w:rsidRPr="00CE5CCC">
        <w:rPr>
          <w:rFonts w:asciiTheme="minorHAnsi" w:hAnsiTheme="minorHAnsi" w:cstheme="minorHAnsi"/>
          <w:sz w:val="22"/>
          <w:szCs w:val="22"/>
          <w:vertAlign w:val="superscript"/>
          <w:lang w:val="en-US"/>
        </w:rPr>
        <w:t>2</w:t>
      </w:r>
      <w:r w:rsidR="00CC43DE" w:rsidRPr="00CE5CCC">
        <w:rPr>
          <w:rFonts w:asciiTheme="minorHAnsi" w:hAnsiTheme="minorHAnsi" w:cstheme="minorHAnsi"/>
          <w:sz w:val="22"/>
          <w:szCs w:val="22"/>
          <w:lang w:val="en-US"/>
        </w:rPr>
        <w:t xml:space="preserve"> values </w:t>
      </w:r>
      <w:r w:rsidRPr="00CE5CCC">
        <w:rPr>
          <w:rFonts w:asciiTheme="minorHAnsi" w:hAnsiTheme="minorHAnsi" w:cstheme="minorHAnsi"/>
          <w:sz w:val="22"/>
          <w:szCs w:val="22"/>
          <w:lang w:val="en-US"/>
        </w:rPr>
        <w:t xml:space="preserve">low, </w:t>
      </w:r>
      <w:r w:rsidR="00CC43DE" w:rsidRPr="00CE5CCC">
        <w:rPr>
          <w:rFonts w:asciiTheme="minorHAnsi" w:hAnsiTheme="minorHAnsi" w:cstheme="minorHAnsi"/>
          <w:sz w:val="22"/>
          <w:szCs w:val="22"/>
          <w:lang w:val="en-US"/>
        </w:rPr>
        <w:t>indicat</w:t>
      </w:r>
      <w:r w:rsidRPr="00CE5CCC">
        <w:rPr>
          <w:rFonts w:asciiTheme="minorHAnsi" w:hAnsiTheme="minorHAnsi" w:cstheme="minorHAnsi"/>
          <w:sz w:val="22"/>
          <w:szCs w:val="22"/>
          <w:lang w:val="en-US"/>
        </w:rPr>
        <w:t>ing</w:t>
      </w:r>
      <w:r w:rsidR="00CC43DE" w:rsidRPr="00CE5CCC">
        <w:rPr>
          <w:rFonts w:asciiTheme="minorHAnsi" w:hAnsiTheme="minorHAnsi" w:cstheme="minorHAnsi"/>
          <w:sz w:val="22"/>
          <w:szCs w:val="22"/>
          <w:lang w:val="en-US"/>
        </w:rPr>
        <w:t xml:space="preserve"> that the fit to the data was poor</w:t>
      </w:r>
      <w:r>
        <w:rPr>
          <w:rFonts w:asciiTheme="minorHAnsi" w:hAnsiTheme="minorHAnsi" w:cstheme="minorHAnsi"/>
          <w:sz w:val="22"/>
          <w:szCs w:val="22"/>
          <w:lang w:val="en-US"/>
        </w:rPr>
        <w:t>.</w:t>
      </w:r>
      <w:r w:rsidRPr="00CE5CCC">
        <w:rPr>
          <w:rFonts w:asciiTheme="minorHAnsi" w:hAnsiTheme="minorHAnsi" w:cstheme="minorHAnsi"/>
          <w:sz w:val="22"/>
          <w:szCs w:val="22"/>
          <w:lang w:val="en-US"/>
        </w:rPr>
        <w:t xml:space="preserve"> </w:t>
      </w:r>
      <w:r w:rsidRPr="00CE5CCC">
        <w:rPr>
          <w:rFonts w:asciiTheme="minorHAnsi" w:hAnsiTheme="minorHAnsi" w:cstheme="minorHAnsi"/>
          <w:color w:val="000000"/>
          <w:sz w:val="22"/>
          <w:szCs w:val="22"/>
          <w:bdr w:val="none" w:sz="0" w:space="0" w:color="auto" w:frame="1"/>
          <w:lang w:val="en-US"/>
        </w:rPr>
        <w:t>Generally, results for ejectives were not nota</w:t>
      </w:r>
      <w:del w:id="662" w:author="Microsoft Office User" w:date="2020-08-13T15:29:00Z">
        <w:r w:rsidDel="00ED4369">
          <w:rPr>
            <w:rFonts w:asciiTheme="minorHAnsi" w:hAnsiTheme="minorHAnsi" w:cstheme="minorHAnsi"/>
            <w:color w:val="000000"/>
            <w:sz w:val="22"/>
            <w:szCs w:val="22"/>
            <w:bdr w:val="none" w:sz="0" w:space="0" w:color="auto" w:frame="1"/>
            <w:lang w:val="en-US"/>
          </w:rPr>
          <w:delText>-</w:delText>
        </w:r>
      </w:del>
      <w:r w:rsidRPr="00CE5CCC">
        <w:rPr>
          <w:rFonts w:asciiTheme="minorHAnsi" w:hAnsiTheme="minorHAnsi" w:cstheme="minorHAnsi"/>
          <w:color w:val="000000"/>
          <w:sz w:val="22"/>
          <w:szCs w:val="22"/>
          <w:bdr w:val="none" w:sz="0" w:space="0" w:color="auto" w:frame="1"/>
          <w:lang w:val="en-US"/>
        </w:rPr>
        <w:t>bly better than for uvulars</w:t>
      </w:r>
      <w:r>
        <w:rPr>
          <w:rFonts w:asciiTheme="minorHAnsi" w:hAnsiTheme="minorHAnsi" w:cstheme="minorHAnsi"/>
          <w:color w:val="000000"/>
          <w:sz w:val="22"/>
          <w:szCs w:val="22"/>
          <w:bdr w:val="none" w:sz="0" w:space="0" w:color="auto" w:frame="1"/>
          <w:lang w:val="en-US"/>
        </w:rPr>
        <w:t>,</w:t>
      </w:r>
      <w:r w:rsidRPr="00CE5CCC">
        <w:rPr>
          <w:rFonts w:asciiTheme="minorHAnsi" w:hAnsiTheme="minorHAnsi" w:cstheme="minorHAnsi"/>
          <w:color w:val="000000"/>
          <w:sz w:val="22"/>
          <w:szCs w:val="22"/>
          <w:bdr w:val="none" w:sz="0" w:space="0" w:color="auto" w:frame="1"/>
          <w:lang w:val="en-US"/>
        </w:rPr>
        <w:t xml:space="preserve"> </w:t>
      </w:r>
      <w:r w:rsidR="00B61736" w:rsidRPr="00CE5CCC">
        <w:rPr>
          <w:rFonts w:asciiTheme="minorHAnsi" w:hAnsiTheme="minorHAnsi" w:cstheme="minorHAnsi"/>
          <w:sz w:val="22"/>
          <w:szCs w:val="22"/>
          <w:lang w:val="en-US"/>
        </w:rPr>
        <w:t xml:space="preserve">casting doubts on whether the conclusion that the distribution of ejectives is governed </w:t>
      </w:r>
      <w:r w:rsidR="002424C0" w:rsidRPr="00CE5CCC">
        <w:rPr>
          <w:rFonts w:asciiTheme="minorHAnsi" w:hAnsiTheme="minorHAnsi" w:cstheme="minorHAnsi"/>
          <w:sz w:val="22"/>
          <w:szCs w:val="22"/>
          <w:lang w:val="en-US"/>
        </w:rPr>
        <w:t xml:space="preserve">more </w:t>
      </w:r>
      <w:r w:rsidR="00B61736" w:rsidRPr="00CE5CCC">
        <w:rPr>
          <w:rFonts w:asciiTheme="minorHAnsi" w:hAnsiTheme="minorHAnsi" w:cstheme="minorHAnsi"/>
          <w:sz w:val="22"/>
          <w:szCs w:val="22"/>
          <w:lang w:val="en-US"/>
        </w:rPr>
        <w:t xml:space="preserve">significantly by altitude is robust. </w:t>
      </w:r>
      <w:commentRangeEnd w:id="659"/>
      <w:r w:rsidR="00ED4369">
        <w:rPr>
          <w:rStyle w:val="Kommentarzeichen"/>
          <w:rFonts w:asciiTheme="minorHAnsi" w:eastAsiaTheme="minorHAnsi" w:hAnsiTheme="minorHAnsi" w:cstheme="minorBidi"/>
          <w:lang w:eastAsia="en-US"/>
        </w:rPr>
        <w:commentReference w:id="659"/>
      </w:r>
    </w:p>
    <w:p w14:paraId="3E2F3733" w14:textId="646FFF61" w:rsidR="00EB0BF5" w:rsidRPr="00AA4FA3" w:rsidDel="00AA4FA3" w:rsidRDefault="00EB0BF5" w:rsidP="00B8516E">
      <w:pPr>
        <w:spacing w:after="0" w:line="240" w:lineRule="auto"/>
        <w:rPr>
          <w:del w:id="663" w:author="Reviewer" w:date="2020-08-14T11:17:00Z"/>
          <w:rFonts w:eastAsia="Times New Roman" w:cstheme="minorHAnsi"/>
          <w:lang w:val="en-US" w:eastAsia="de-DE"/>
        </w:rPr>
      </w:pPr>
    </w:p>
    <w:p w14:paraId="13642A1D" w14:textId="3457E010" w:rsidR="00801DC6" w:rsidRDefault="00801DC6" w:rsidP="00AA4FA3">
      <w:pPr>
        <w:spacing w:after="0" w:line="240" w:lineRule="auto"/>
        <w:rPr>
          <w:rFonts w:eastAsia="Times New Roman" w:cstheme="minorHAnsi"/>
          <w:lang w:val="en-US" w:eastAsia="de-DE"/>
        </w:rPr>
        <w:pPrChange w:id="664" w:author="Reviewer" w:date="2020-08-14T11:17:00Z">
          <w:pPr>
            <w:spacing w:after="0" w:line="240" w:lineRule="auto"/>
            <w:ind w:left="708"/>
          </w:pPr>
        </w:pPrChange>
      </w:pPr>
    </w:p>
    <w:p w14:paraId="24F5B5D3" w14:textId="532AC89F" w:rsidR="00CB092C" w:rsidRPr="002424C0" w:rsidRDefault="00CB092C" w:rsidP="002424C0">
      <w:pPr>
        <w:pStyle w:val="berschrift2"/>
        <w:rPr>
          <w:rFonts w:eastAsia="Times New Roman"/>
          <w:lang w:val="en-US" w:eastAsia="de-DE"/>
        </w:rPr>
      </w:pPr>
      <w:r>
        <w:rPr>
          <w:rFonts w:eastAsia="Times New Roman"/>
          <w:lang w:val="en-US" w:eastAsia="de-DE"/>
        </w:rPr>
        <w:t xml:space="preserve">4.2. </w:t>
      </w:r>
      <w:r w:rsidR="00B61736">
        <w:rPr>
          <w:rFonts w:eastAsia="Times New Roman"/>
          <w:lang w:val="en-US" w:eastAsia="de-DE"/>
        </w:rPr>
        <w:t>Exploring the</w:t>
      </w:r>
      <w:r>
        <w:rPr>
          <w:rFonts w:eastAsia="Times New Roman"/>
          <w:lang w:val="en-US" w:eastAsia="de-DE"/>
        </w:rPr>
        <w:t xml:space="preserve"> </w:t>
      </w:r>
      <w:del w:id="665" w:author="Reviewer" w:date="2020-08-13T20:24:00Z">
        <w:r w:rsidDel="00B92C43">
          <w:rPr>
            <w:rFonts w:eastAsia="Times New Roman"/>
            <w:lang w:val="en-US" w:eastAsia="de-DE"/>
          </w:rPr>
          <w:delText xml:space="preserve">evolution </w:delText>
        </w:r>
      </w:del>
      <w:ins w:id="666" w:author="Reviewer" w:date="2020-08-13T20:24:00Z">
        <w:r w:rsidR="00B92C43">
          <w:rPr>
            <w:rFonts w:eastAsia="Times New Roman"/>
            <w:lang w:val="en-US" w:eastAsia="de-DE"/>
          </w:rPr>
          <w:t xml:space="preserve">diachronic dynamics </w:t>
        </w:r>
      </w:ins>
      <w:r w:rsidR="00B61736">
        <w:rPr>
          <w:rFonts w:eastAsia="Times New Roman"/>
          <w:lang w:val="en-US" w:eastAsia="de-DE"/>
        </w:rPr>
        <w:t>of ejectives and uvulars</w:t>
      </w:r>
      <w:r>
        <w:rPr>
          <w:rFonts w:eastAsia="Times New Roman"/>
          <w:lang w:val="en-US" w:eastAsia="de-DE"/>
        </w:rPr>
        <w:t xml:space="preserve"> </w:t>
      </w:r>
      <w:ins w:id="667" w:author="Reviewer" w:date="2020-08-13T20:24:00Z">
        <w:r w:rsidR="00B92C43">
          <w:rPr>
            <w:rFonts w:eastAsia="Times New Roman"/>
            <w:lang w:val="en-US" w:eastAsia="de-DE"/>
          </w:rPr>
          <w:t xml:space="preserve">in </w:t>
        </w:r>
      </w:ins>
      <w:r>
        <w:rPr>
          <w:rFonts w:eastAsia="Times New Roman"/>
          <w:lang w:val="en-US" w:eastAsia="de-DE"/>
        </w:rPr>
        <w:t>language families</w:t>
      </w:r>
    </w:p>
    <w:p w14:paraId="467AE61D" w14:textId="31345E7E" w:rsidR="00481816" w:rsidRDefault="00CB092C" w:rsidP="00481816">
      <w:pPr>
        <w:spacing w:after="0" w:line="240" w:lineRule="auto"/>
        <w:rPr>
          <w:rFonts w:eastAsia="Times New Roman" w:cstheme="minorHAnsi"/>
          <w:lang w:val="en-US" w:eastAsia="de-DE"/>
        </w:rPr>
      </w:pPr>
      <w:r>
        <w:rPr>
          <w:lang w:val="en-US"/>
        </w:rPr>
        <w:t xml:space="preserve">When modelling the distributions as in </w:t>
      </w:r>
      <w:ins w:id="668" w:author="Microsoft Office User" w:date="2020-08-13T15:31:00Z">
        <w:r w:rsidR="005708D1">
          <w:rPr>
            <w:lang w:val="en-US"/>
          </w:rPr>
          <w:t xml:space="preserve">Section </w:t>
        </w:r>
      </w:ins>
      <w:r>
        <w:rPr>
          <w:lang w:val="en-US"/>
        </w:rPr>
        <w:t>4.1.</w:t>
      </w:r>
      <w:ins w:id="669" w:author="Microsoft Office User" w:date="2020-08-13T15:31:00Z">
        <w:r w:rsidR="005708D1">
          <w:rPr>
            <w:lang w:val="en-US"/>
          </w:rPr>
          <w:t>,</w:t>
        </w:r>
      </w:ins>
      <w:r>
        <w:rPr>
          <w:lang w:val="en-US"/>
        </w:rPr>
        <w:t xml:space="preserve"> we factor out genealogical information in order to abstract away from </w:t>
      </w:r>
      <w:r w:rsidR="00854562">
        <w:rPr>
          <w:lang w:val="en-US"/>
        </w:rPr>
        <w:t xml:space="preserve">the vicissitudes of the </w:t>
      </w:r>
      <w:r>
        <w:rPr>
          <w:lang w:val="en-US"/>
        </w:rPr>
        <w:t xml:space="preserve">phylogenetic </w:t>
      </w:r>
      <w:r w:rsidR="00854562">
        <w:rPr>
          <w:lang w:val="en-US"/>
        </w:rPr>
        <w:t>histories of individual families. As</w:t>
      </w:r>
      <w:r>
        <w:rPr>
          <w:lang w:val="en-US"/>
        </w:rPr>
        <w:t xml:space="preserve"> Cathcart </w:t>
      </w:r>
      <w:r w:rsidR="00854562">
        <w:rPr>
          <w:lang w:val="en-US"/>
        </w:rPr>
        <w:t>(</w:t>
      </w:r>
      <w:r>
        <w:rPr>
          <w:lang w:val="en-US"/>
        </w:rPr>
        <w:t>2018: 1)</w:t>
      </w:r>
      <w:r w:rsidR="00854562">
        <w:rPr>
          <w:lang w:val="en-US"/>
        </w:rPr>
        <w:t xml:space="preserve"> points out, this does not make maximal use of the data </w:t>
      </w:r>
      <w:del w:id="670" w:author="Reviewer" w:date="2020-08-13T20:21:00Z">
        <w:r w:rsidR="00854562" w:rsidDel="005556DD">
          <w:rPr>
            <w:lang w:val="en-US"/>
          </w:rPr>
          <w:delText>in that the</w:delText>
        </w:r>
      </w:del>
      <w:ins w:id="671" w:author="Reviewer" w:date="2020-08-13T20:21:00Z">
        <w:r w:rsidR="005556DD">
          <w:rPr>
            <w:lang w:val="en-US"/>
          </w:rPr>
          <w:t>because the</w:t>
        </w:r>
      </w:ins>
      <w:r w:rsidR="00854562">
        <w:rPr>
          <w:lang w:val="en-US"/>
        </w:rPr>
        <w:t xml:space="preserve"> evolutionary history of the traits of interest, </w:t>
      </w:r>
      <w:del w:id="672" w:author="Reviewer" w:date="2020-08-13T20:20:00Z">
        <w:r w:rsidR="00854562" w:rsidDel="005556DD">
          <w:rPr>
            <w:lang w:val="en-US"/>
          </w:rPr>
          <w:delText xml:space="preserve">and </w:delText>
        </w:r>
      </w:del>
      <w:r w:rsidR="00854562">
        <w:rPr>
          <w:lang w:val="en-US"/>
        </w:rPr>
        <w:t>which may allow for important insights into the genesis of the synchronically observable patterns, are artificially discarded.</w:t>
      </w:r>
      <w:r w:rsidR="00481816" w:rsidRPr="00481816">
        <w:rPr>
          <w:rFonts w:eastAsia="Times New Roman" w:cstheme="minorHAnsi"/>
          <w:lang w:val="en-US" w:eastAsia="de-DE"/>
        </w:rPr>
        <w:t xml:space="preserve"> </w:t>
      </w:r>
      <w:r w:rsidR="00481816">
        <w:rPr>
          <w:rFonts w:eastAsia="Times New Roman" w:cstheme="minorHAnsi"/>
          <w:lang w:val="en-US" w:eastAsia="de-DE"/>
        </w:rPr>
        <w:t xml:space="preserve">For instance, to decide whether any of the </w:t>
      </w:r>
      <w:r w:rsidR="00CD0C5F">
        <w:rPr>
          <w:rFonts w:eastAsia="Times New Roman" w:cstheme="minorHAnsi"/>
          <w:lang w:val="en-US" w:eastAsia="de-DE"/>
        </w:rPr>
        <w:t>two alternative accounts</w:t>
      </w:r>
      <w:r w:rsidR="00481816">
        <w:rPr>
          <w:rFonts w:eastAsia="Times New Roman" w:cstheme="minorHAnsi"/>
          <w:lang w:val="en-US" w:eastAsia="de-DE"/>
        </w:rPr>
        <w:t xml:space="preserve"> </w:t>
      </w:r>
      <w:r w:rsidR="00B86A2D">
        <w:rPr>
          <w:rFonts w:eastAsia="Times New Roman" w:cstheme="minorHAnsi"/>
          <w:lang w:val="en-US" w:eastAsia="de-DE"/>
        </w:rPr>
        <w:t xml:space="preserve">for the observed distributions that have been </w:t>
      </w:r>
      <w:r w:rsidR="00481816">
        <w:rPr>
          <w:rFonts w:eastAsia="Times New Roman" w:cstheme="minorHAnsi"/>
          <w:lang w:val="en-US" w:eastAsia="de-DE"/>
        </w:rPr>
        <w:t xml:space="preserve">sketched in </w:t>
      </w:r>
      <w:del w:id="673" w:author="Microsoft Office User" w:date="2020-08-13T15:32:00Z">
        <w:r w:rsidR="00481816" w:rsidDel="005708D1">
          <w:rPr>
            <w:rFonts w:eastAsia="Times New Roman" w:cstheme="minorHAnsi"/>
            <w:lang w:val="en-US" w:eastAsia="de-DE"/>
          </w:rPr>
          <w:delText xml:space="preserve">section </w:delText>
        </w:r>
      </w:del>
      <w:ins w:id="674" w:author="Microsoft Office User" w:date="2020-08-13T15:32:00Z">
        <w:r w:rsidR="005708D1">
          <w:rPr>
            <w:rFonts w:eastAsia="Times New Roman" w:cstheme="minorHAnsi"/>
            <w:lang w:val="en-US" w:eastAsia="de-DE"/>
          </w:rPr>
          <w:t xml:space="preserve">Section </w:t>
        </w:r>
      </w:ins>
      <w:r w:rsidR="00481816">
        <w:rPr>
          <w:rFonts w:eastAsia="Times New Roman" w:cstheme="minorHAnsi"/>
          <w:lang w:val="en-US" w:eastAsia="de-DE"/>
        </w:rPr>
        <w:t xml:space="preserve">2 </w:t>
      </w:r>
      <w:r w:rsidR="00B86A2D">
        <w:rPr>
          <w:rFonts w:eastAsia="Times New Roman" w:cstheme="minorHAnsi"/>
          <w:lang w:val="en-US" w:eastAsia="de-DE"/>
        </w:rPr>
        <w:t>has</w:t>
      </w:r>
      <w:r w:rsidR="00481816">
        <w:rPr>
          <w:rFonts w:eastAsia="Times New Roman" w:cstheme="minorHAnsi"/>
          <w:lang w:val="en-US" w:eastAsia="de-DE"/>
        </w:rPr>
        <w:t xml:space="preserve"> </w:t>
      </w:r>
      <w:r w:rsidR="00B86A2D">
        <w:rPr>
          <w:rFonts w:eastAsia="Times New Roman" w:cstheme="minorHAnsi"/>
          <w:lang w:val="en-US" w:eastAsia="de-DE"/>
        </w:rPr>
        <w:t>merit</w:t>
      </w:r>
      <w:r w:rsidR="00481816">
        <w:rPr>
          <w:rFonts w:eastAsia="Times New Roman" w:cstheme="minorHAnsi"/>
          <w:lang w:val="en-US" w:eastAsia="de-DE"/>
        </w:rPr>
        <w:t xml:space="preserve">, it is of significant interest whether ejectives and/or uvulars tend to </w:t>
      </w:r>
      <w:r w:rsidR="00481816" w:rsidRPr="00481816">
        <w:rPr>
          <w:rFonts w:eastAsia="Times New Roman" w:cstheme="minorHAnsi"/>
          <w:i/>
          <w:iCs/>
          <w:lang w:val="en-US" w:eastAsia="de-DE"/>
        </w:rPr>
        <w:t>develop</w:t>
      </w:r>
      <w:r w:rsidR="00481816">
        <w:rPr>
          <w:rFonts w:eastAsia="Times New Roman" w:cstheme="minorHAnsi"/>
          <w:lang w:val="en-US" w:eastAsia="de-DE"/>
        </w:rPr>
        <w:t xml:space="preserve"> within language families in high altitude environments </w:t>
      </w:r>
      <w:ins w:id="675" w:author="Microsoft Office User" w:date="2020-08-13T15:33:00Z">
        <w:r w:rsidR="005708D1">
          <w:rPr>
            <w:rFonts w:eastAsia="Times New Roman" w:cstheme="minorHAnsi"/>
            <w:lang w:val="en-US" w:eastAsia="de-DE"/>
          </w:rPr>
          <w:t xml:space="preserve">-- </w:t>
        </w:r>
      </w:ins>
      <w:r w:rsidR="00481816">
        <w:rPr>
          <w:rFonts w:eastAsia="Times New Roman" w:cstheme="minorHAnsi"/>
          <w:lang w:val="en-US" w:eastAsia="de-DE"/>
        </w:rPr>
        <w:t xml:space="preserve">or if they are </w:t>
      </w:r>
      <w:r w:rsidR="00481816" w:rsidRPr="00481816">
        <w:rPr>
          <w:rFonts w:eastAsia="Times New Roman" w:cstheme="minorHAnsi"/>
          <w:i/>
          <w:iCs/>
          <w:lang w:val="en-US" w:eastAsia="de-DE"/>
        </w:rPr>
        <w:t>retained</w:t>
      </w:r>
      <w:r w:rsidR="00481816">
        <w:rPr>
          <w:rFonts w:eastAsia="Times New Roman" w:cstheme="minorHAnsi"/>
          <w:lang w:val="en-US" w:eastAsia="de-DE"/>
        </w:rPr>
        <w:t xml:space="preserve"> there</w:t>
      </w:r>
      <w:ins w:id="676" w:author="Microsoft Office User" w:date="2020-08-13T15:33:00Z">
        <w:r w:rsidR="005708D1">
          <w:rPr>
            <w:rFonts w:eastAsia="Times New Roman" w:cstheme="minorHAnsi"/>
            <w:lang w:val="en-US" w:eastAsia="de-DE"/>
          </w:rPr>
          <w:t>,</w:t>
        </w:r>
      </w:ins>
      <w:r w:rsidR="00481816">
        <w:rPr>
          <w:rFonts w:eastAsia="Times New Roman" w:cstheme="minorHAnsi"/>
          <w:lang w:val="en-US" w:eastAsia="de-DE"/>
        </w:rPr>
        <w:t xml:space="preserve"> but tend to be lost elsewhere (i.e. whether they are recessive in the sense of Nichols 2003, as is argued by Nikolaev and Grossman 2018 for retroflex affricatives). These diachronic </w:t>
      </w:r>
      <w:del w:id="677" w:author="Reviewer" w:date="2020-08-13T20:24:00Z">
        <w:r w:rsidR="00481816" w:rsidDel="00B92C43">
          <w:rPr>
            <w:rFonts w:eastAsia="Times New Roman" w:cstheme="minorHAnsi"/>
            <w:lang w:val="en-US" w:eastAsia="de-DE"/>
          </w:rPr>
          <w:delText xml:space="preserve">evolutionary </w:delText>
        </w:r>
      </w:del>
      <w:r w:rsidR="00481816">
        <w:rPr>
          <w:rFonts w:eastAsia="Times New Roman" w:cstheme="minorHAnsi"/>
          <w:lang w:val="en-US" w:eastAsia="de-DE"/>
        </w:rPr>
        <w:t xml:space="preserve">perspectives are </w:t>
      </w:r>
      <w:r w:rsidR="00B9236C">
        <w:rPr>
          <w:rFonts w:eastAsia="Times New Roman" w:cstheme="minorHAnsi"/>
          <w:lang w:val="en-US" w:eastAsia="de-DE"/>
        </w:rPr>
        <w:t>at the heart of recent research in distributional typology (</w:t>
      </w:r>
      <w:commentRangeStart w:id="678"/>
      <w:commentRangeStart w:id="679"/>
      <w:r w:rsidR="00B9236C">
        <w:rPr>
          <w:rFonts w:eastAsia="Times New Roman" w:cstheme="minorHAnsi"/>
          <w:lang w:val="en-US" w:eastAsia="de-DE"/>
        </w:rPr>
        <w:t>Bickel 2011, 2015</w:t>
      </w:r>
      <w:commentRangeEnd w:id="678"/>
      <w:r w:rsidR="005708D1">
        <w:rPr>
          <w:rStyle w:val="Kommentarzeichen"/>
        </w:rPr>
        <w:commentReference w:id="678"/>
      </w:r>
      <w:commentRangeEnd w:id="679"/>
      <w:r w:rsidR="007B12EB">
        <w:rPr>
          <w:rStyle w:val="Kommentarzeichen"/>
        </w:rPr>
        <w:commentReference w:id="679"/>
      </w:r>
      <w:r w:rsidR="00B9236C">
        <w:rPr>
          <w:rFonts w:eastAsia="Times New Roman" w:cstheme="minorHAnsi"/>
          <w:lang w:val="en-US" w:eastAsia="de-DE"/>
        </w:rPr>
        <w:t xml:space="preserve">). </w:t>
      </w:r>
    </w:p>
    <w:p w14:paraId="102D343A" w14:textId="77777777" w:rsidR="00481816" w:rsidRDefault="00481816" w:rsidP="00481816">
      <w:pPr>
        <w:spacing w:after="0" w:line="240" w:lineRule="auto"/>
        <w:rPr>
          <w:rFonts w:eastAsia="Times New Roman" w:cstheme="minorHAnsi"/>
          <w:lang w:val="en-US" w:eastAsia="de-DE"/>
        </w:rPr>
      </w:pPr>
    </w:p>
    <w:p w14:paraId="5D5306E3" w14:textId="56D6AFC4" w:rsidR="00CB092C" w:rsidRDefault="003E7E9D" w:rsidP="00CB092C">
      <w:pPr>
        <w:rPr>
          <w:lang w:val="en-US"/>
        </w:rPr>
      </w:pPr>
      <w:r>
        <w:rPr>
          <w:lang w:val="en-US"/>
        </w:rPr>
        <w:lastRenderedPageBreak/>
        <w:t xml:space="preserve">To assess the </w:t>
      </w:r>
      <w:del w:id="680" w:author="Reviewer" w:date="2020-08-13T20:24:00Z">
        <w:r w:rsidDel="00B92C43">
          <w:rPr>
            <w:lang w:val="en-US"/>
          </w:rPr>
          <w:delText xml:space="preserve">evolutionary </w:delText>
        </w:r>
      </w:del>
      <w:ins w:id="681" w:author="Reviewer" w:date="2020-08-13T20:24:00Z">
        <w:r w:rsidR="00B92C43">
          <w:rPr>
            <w:lang w:val="en-US"/>
          </w:rPr>
          <w:t xml:space="preserve">diachronic </w:t>
        </w:r>
      </w:ins>
      <w:r>
        <w:rPr>
          <w:lang w:val="en-US"/>
        </w:rPr>
        <w:t xml:space="preserve">dynamics of both classes of sounds within language families, we chose to look at </w:t>
      </w:r>
      <w:ins w:id="682" w:author="Microsoft Office User" w:date="2020-08-13T15:34:00Z">
        <w:r w:rsidR="005708D1">
          <w:rPr>
            <w:lang w:val="en-US"/>
          </w:rPr>
          <w:t xml:space="preserve">Indo-European and Sino-Tibetan -- </w:t>
        </w:r>
      </w:ins>
      <w:r>
        <w:rPr>
          <w:lang w:val="en-US"/>
        </w:rPr>
        <w:t xml:space="preserve">two large and </w:t>
      </w:r>
      <w:del w:id="683" w:author="Reviewer" w:date="2020-08-13T19:43:00Z">
        <w:r w:rsidDel="007B12EB">
          <w:rPr>
            <w:lang w:val="en-US"/>
          </w:rPr>
          <w:delText xml:space="preserve">deep </w:delText>
        </w:r>
      </w:del>
      <w:ins w:id="684" w:author="Reviewer" w:date="2020-08-13T19:43:00Z">
        <w:r w:rsidR="007B12EB">
          <w:rPr>
            <w:lang w:val="en-US"/>
          </w:rPr>
          <w:t xml:space="preserve">old </w:t>
        </w:r>
      </w:ins>
      <w:r>
        <w:rPr>
          <w:lang w:val="en-US"/>
        </w:rPr>
        <w:t>language families of Eurasia</w:t>
      </w:r>
      <w:del w:id="685" w:author="Microsoft Office User" w:date="2020-08-13T15:34:00Z">
        <w:r w:rsidDel="005708D1">
          <w:rPr>
            <w:lang w:val="en-US"/>
          </w:rPr>
          <w:delText>,</w:delText>
        </w:r>
      </w:del>
      <w:del w:id="686" w:author="Microsoft Office User" w:date="2020-08-13T15:33:00Z">
        <w:r w:rsidDel="005708D1">
          <w:rPr>
            <w:lang w:val="en-US"/>
          </w:rPr>
          <w:delText xml:space="preserve"> Indo-European and Sino-Tibetan</w:delText>
        </w:r>
      </w:del>
      <w:r>
        <w:rPr>
          <w:lang w:val="en-US"/>
        </w:rPr>
        <w:t>. Members of these families are spoken across a multitude of different ecozones and altitudes</w:t>
      </w:r>
      <w:ins w:id="687" w:author="Microsoft Office User" w:date="2020-08-13T15:34:00Z">
        <w:r w:rsidR="005708D1">
          <w:rPr>
            <w:lang w:val="en-US"/>
          </w:rPr>
          <w:t>,</w:t>
        </w:r>
      </w:ins>
      <w:r>
        <w:rPr>
          <w:lang w:val="en-US"/>
        </w:rPr>
        <w:t xml:space="preserve"> and</w:t>
      </w:r>
      <w:del w:id="688" w:author="Microsoft Office User" w:date="2020-08-13T15:34:00Z">
        <w:r w:rsidDel="005708D1">
          <w:rPr>
            <w:lang w:val="en-US"/>
          </w:rPr>
          <w:delText>,</w:delText>
        </w:r>
      </w:del>
      <w:r>
        <w:rPr>
          <w:lang w:val="en-US"/>
        </w:rPr>
        <w:t xml:space="preserve"> given </w:t>
      </w:r>
      <w:r w:rsidR="00B86A2D">
        <w:rPr>
          <w:lang w:val="en-US"/>
        </w:rPr>
        <w:t>that in both cases several millennia</w:t>
      </w:r>
      <w:r>
        <w:rPr>
          <w:lang w:val="en-US"/>
        </w:rPr>
        <w:t xml:space="preserve"> ha</w:t>
      </w:r>
      <w:r w:rsidR="00B86A2D">
        <w:rPr>
          <w:lang w:val="en-US"/>
        </w:rPr>
        <w:t>ve</w:t>
      </w:r>
      <w:r>
        <w:rPr>
          <w:lang w:val="en-US"/>
        </w:rPr>
        <w:t xml:space="preserve"> passed since their breakup from a common ancestor,</w:t>
      </w:r>
      <w:r w:rsidR="00B86A2D">
        <w:rPr>
          <w:lang w:val="en-US"/>
        </w:rPr>
        <w:t xml:space="preserve"> there </w:t>
      </w:r>
      <w:r>
        <w:rPr>
          <w:lang w:val="en-US"/>
        </w:rPr>
        <w:t xml:space="preserve">should </w:t>
      </w:r>
      <w:r w:rsidR="00B86A2D">
        <w:rPr>
          <w:lang w:val="en-US"/>
        </w:rPr>
        <w:t>have been</w:t>
      </w:r>
      <w:r>
        <w:rPr>
          <w:lang w:val="en-US"/>
        </w:rPr>
        <w:t xml:space="preserve"> ample opportunities for environmental effects on the structures of daughter languages</w:t>
      </w:r>
      <w:ins w:id="689" w:author="Microsoft Office User" w:date="2020-08-13T15:34:00Z">
        <w:r w:rsidR="005708D1">
          <w:rPr>
            <w:lang w:val="en-US"/>
          </w:rPr>
          <w:t xml:space="preserve"> to play out</w:t>
        </w:r>
      </w:ins>
      <w:r>
        <w:rPr>
          <w:lang w:val="en-US"/>
        </w:rPr>
        <w:t>, if they exist</w:t>
      </w:r>
      <w:del w:id="690" w:author="Microsoft Office User" w:date="2020-08-13T15:34:00Z">
        <w:r w:rsidDel="005708D1">
          <w:rPr>
            <w:lang w:val="en-US"/>
          </w:rPr>
          <w:delText>, to play out</w:delText>
        </w:r>
      </w:del>
      <w:r>
        <w:rPr>
          <w:lang w:val="en-US"/>
        </w:rPr>
        <w:t>.</w:t>
      </w:r>
    </w:p>
    <w:p w14:paraId="2688E184" w14:textId="1E544E2E" w:rsidR="005708D1" w:rsidRDefault="00376614" w:rsidP="00B8516E">
      <w:pPr>
        <w:spacing w:after="0" w:line="240" w:lineRule="auto"/>
        <w:rPr>
          <w:ins w:id="691" w:author="Microsoft Office User" w:date="2020-08-13T15:36:00Z"/>
          <w:rFonts w:cstheme="minorHAnsi"/>
          <w:lang w:val="en-US"/>
        </w:rPr>
      </w:pPr>
      <w:r w:rsidRPr="00F249B4">
        <w:rPr>
          <w:rFonts w:cstheme="minorHAnsi"/>
          <w:lang w:val="en-US"/>
        </w:rPr>
        <w:t>Since we have reduced the PHOIBLE data to binary variables that simply register the presence vs. absence of uvulars and ejectives, we require a discrete variable model for phylogenetic reconstruction. We have used the phylogenies from Chang et al. (2015) for Indo-European and</w:t>
      </w:r>
      <w:r w:rsidR="002424C0">
        <w:rPr>
          <w:rFonts w:cstheme="minorHAnsi"/>
          <w:lang w:val="en-US"/>
        </w:rPr>
        <w:t xml:space="preserve"> those</w:t>
      </w:r>
      <w:r w:rsidRPr="00F249B4">
        <w:rPr>
          <w:rFonts w:cstheme="minorHAnsi"/>
          <w:lang w:val="en-US"/>
        </w:rPr>
        <w:t xml:space="preserve"> from Zhang et al. (2019) for Sino-Tibetan. </w:t>
      </w:r>
      <w:r w:rsidR="00F249B4" w:rsidRPr="00F249B4">
        <w:rPr>
          <w:rFonts w:cstheme="minorHAnsi"/>
          <w:lang w:val="en-US"/>
        </w:rPr>
        <w:t xml:space="preserve">We have pruned these phylogenies to </w:t>
      </w:r>
      <w:del w:id="692" w:author="Microsoft Office User" w:date="2020-08-13T15:35:00Z">
        <w:r w:rsidR="00F249B4" w:rsidRPr="00F249B4" w:rsidDel="005708D1">
          <w:rPr>
            <w:rFonts w:cstheme="minorHAnsi"/>
            <w:lang w:val="en-US"/>
          </w:rPr>
          <w:delText xml:space="preserve">only </w:delText>
        </w:r>
      </w:del>
      <w:r w:rsidR="00F249B4" w:rsidRPr="00F249B4">
        <w:rPr>
          <w:rFonts w:cstheme="minorHAnsi"/>
          <w:lang w:val="en-US"/>
        </w:rPr>
        <w:t xml:space="preserve">retain </w:t>
      </w:r>
      <w:ins w:id="693" w:author="Microsoft Office User" w:date="2020-08-13T15:35:00Z">
        <w:r w:rsidR="005708D1">
          <w:rPr>
            <w:rFonts w:cstheme="minorHAnsi"/>
            <w:lang w:val="en-US"/>
          </w:rPr>
          <w:t xml:space="preserve">only </w:t>
        </w:r>
      </w:ins>
      <w:r w:rsidR="00F249B4" w:rsidRPr="00F249B4">
        <w:rPr>
          <w:rFonts w:cstheme="minorHAnsi"/>
          <w:lang w:val="en-US"/>
        </w:rPr>
        <w:t xml:space="preserve">those daughter languages that </w:t>
      </w:r>
      <w:del w:id="694" w:author="Microsoft Office User" w:date="2020-08-13T15:35:00Z">
        <w:r w:rsidR="00F249B4" w:rsidRPr="00F249B4" w:rsidDel="005708D1">
          <w:rPr>
            <w:rFonts w:cstheme="minorHAnsi"/>
            <w:lang w:val="en-US"/>
          </w:rPr>
          <w:delText xml:space="preserve">actually </w:delText>
        </w:r>
      </w:del>
      <w:r w:rsidR="00F249B4" w:rsidRPr="00F249B4">
        <w:rPr>
          <w:rFonts w:cstheme="minorHAnsi"/>
          <w:lang w:val="en-US"/>
        </w:rPr>
        <w:t xml:space="preserve">are </w:t>
      </w:r>
      <w:ins w:id="695" w:author="Microsoft Office User" w:date="2020-08-13T15:35:00Z">
        <w:r w:rsidR="005708D1">
          <w:rPr>
            <w:rFonts w:cstheme="minorHAnsi"/>
            <w:lang w:val="en-US"/>
          </w:rPr>
          <w:t xml:space="preserve">represented </w:t>
        </w:r>
      </w:ins>
      <w:del w:id="696" w:author="Microsoft Office User" w:date="2020-08-13T15:35:00Z">
        <w:r w:rsidR="00F249B4" w:rsidRPr="00F249B4" w:rsidDel="005708D1">
          <w:rPr>
            <w:rFonts w:cstheme="minorHAnsi"/>
            <w:lang w:val="en-US"/>
          </w:rPr>
          <w:delText xml:space="preserve">included </w:delText>
        </w:r>
      </w:del>
      <w:r w:rsidR="00F249B4" w:rsidRPr="00F249B4">
        <w:rPr>
          <w:rFonts w:cstheme="minorHAnsi"/>
          <w:lang w:val="en-US"/>
        </w:rPr>
        <w:t>in our dataset</w:t>
      </w:r>
      <w:ins w:id="697" w:author="Microsoft Office User" w:date="2020-08-13T15:36:00Z">
        <w:r w:rsidR="005708D1">
          <w:rPr>
            <w:rFonts w:cstheme="minorHAnsi"/>
            <w:lang w:val="en-US"/>
          </w:rPr>
          <w:t xml:space="preserve"> from PHOIBLE</w:t>
        </w:r>
      </w:ins>
      <w:r w:rsidR="00F249B4" w:rsidRPr="00F249B4">
        <w:rPr>
          <w:rFonts w:cstheme="minorHAnsi"/>
          <w:lang w:val="en-US"/>
        </w:rPr>
        <w:t>.</w:t>
      </w:r>
      <w:r w:rsidR="006F6376">
        <w:rPr>
          <w:rFonts w:cstheme="minorHAnsi"/>
          <w:lang w:val="en-US"/>
        </w:rPr>
        <w:t xml:space="preserve"> </w:t>
      </w:r>
      <w:commentRangeStart w:id="698"/>
      <w:r w:rsidR="006F6376">
        <w:rPr>
          <w:rFonts w:cstheme="minorHAnsi"/>
          <w:lang w:val="en-US"/>
        </w:rPr>
        <w:t xml:space="preserve">This results in a phylogeny with 58 </w:t>
      </w:r>
      <w:r w:rsidR="00630CE3">
        <w:rPr>
          <w:rFonts w:cstheme="minorHAnsi"/>
          <w:lang w:val="en-US"/>
        </w:rPr>
        <w:t xml:space="preserve">(75) </w:t>
      </w:r>
      <w:r w:rsidR="006F6376">
        <w:rPr>
          <w:rFonts w:cstheme="minorHAnsi"/>
          <w:lang w:val="en-US"/>
        </w:rPr>
        <w:t xml:space="preserve">tips (languages) for Indo-European and 39 </w:t>
      </w:r>
      <w:r w:rsidR="0069265A">
        <w:rPr>
          <w:rFonts w:cstheme="minorHAnsi"/>
          <w:lang w:val="en-US"/>
        </w:rPr>
        <w:t xml:space="preserve">(72) </w:t>
      </w:r>
      <w:r w:rsidR="006F6376">
        <w:rPr>
          <w:rFonts w:cstheme="minorHAnsi"/>
          <w:lang w:val="en-US"/>
        </w:rPr>
        <w:t>for Sino-Tibetan.</w:t>
      </w:r>
      <w:r w:rsidR="00B9236C">
        <w:rPr>
          <w:rFonts w:cstheme="minorHAnsi"/>
          <w:lang w:val="en-US"/>
        </w:rPr>
        <w:t xml:space="preserve"> In order to increase the coverage</w:t>
      </w:r>
      <w:del w:id="699" w:author="Microsoft Office User" w:date="2020-08-13T15:36:00Z">
        <w:r w:rsidR="00B9236C" w:rsidDel="005708D1">
          <w:rPr>
            <w:rFonts w:cstheme="minorHAnsi"/>
            <w:lang w:val="en-US"/>
          </w:rPr>
          <w:delText>, …</w:delText>
        </w:r>
        <w:r w:rsidR="006F6376" w:rsidDel="005708D1">
          <w:rPr>
            <w:rFonts w:cstheme="minorHAnsi"/>
            <w:lang w:val="en-US"/>
          </w:rPr>
          <w:delText xml:space="preserve"> </w:delText>
        </w:r>
        <w:r w:rsidR="00F249B4" w:rsidRPr="00F249B4" w:rsidDel="005708D1">
          <w:rPr>
            <w:rFonts w:cstheme="minorHAnsi"/>
            <w:lang w:val="en-US"/>
          </w:rPr>
          <w:delText xml:space="preserve"> </w:delText>
        </w:r>
      </w:del>
      <w:commentRangeEnd w:id="698"/>
      <w:ins w:id="700" w:author="Microsoft Office User" w:date="2020-08-13T15:36:00Z">
        <w:r w:rsidR="005708D1">
          <w:rPr>
            <w:rFonts w:cstheme="minorHAnsi"/>
            <w:lang w:val="en-US"/>
          </w:rPr>
          <w:t xml:space="preserve"> beyond the phonological inventories in PHOIBLE, </w:t>
        </w:r>
      </w:ins>
      <w:ins w:id="701" w:author="Microsoft Office User" w:date="2020-08-13T15:37:00Z">
        <w:r w:rsidR="005708D1">
          <w:rPr>
            <w:rFonts w:cstheme="minorHAnsi"/>
            <w:lang w:val="en-US"/>
          </w:rPr>
          <w:t xml:space="preserve">we approached Harrold Hammarström and asked him to give us reports on those grammars in Glottolog that mention the presence of ejectives and uvulars. </w:t>
        </w:r>
      </w:ins>
      <w:ins w:id="702" w:author="Microsoft Office User" w:date="2020-08-13T15:38:00Z">
        <w:r w:rsidR="005708D1">
          <w:rPr>
            <w:rFonts w:cstheme="minorHAnsi"/>
            <w:lang w:val="en-US"/>
          </w:rPr>
          <w:t xml:space="preserve">Hammarström has devised a data mining technique based on optical character recognition and regular expression searches, which identifies with some level of precision and recall, whether grammatical descriptions </w:t>
        </w:r>
      </w:ins>
      <w:ins w:id="703" w:author="Microsoft Office User" w:date="2020-08-13T15:39:00Z">
        <w:r w:rsidR="005708D1">
          <w:rPr>
            <w:rFonts w:cstheme="minorHAnsi"/>
            <w:lang w:val="en-US"/>
          </w:rPr>
          <w:t xml:space="preserve">of a particular language contains or does not contain some linguistic feature. First we compared the results of this data mining technique with what we observe in PHOIBLE and </w:t>
        </w:r>
      </w:ins>
      <w:ins w:id="704" w:author="Microsoft Office User" w:date="2020-08-13T15:40:00Z">
        <w:r w:rsidR="005708D1">
          <w:rPr>
            <w:rFonts w:cstheme="minorHAnsi"/>
            <w:lang w:val="en-US"/>
          </w:rPr>
          <w:t xml:space="preserve">the results were quite </w:t>
        </w:r>
        <w:commentRangeStart w:id="705"/>
        <w:r w:rsidR="005708D1">
          <w:rPr>
            <w:rFonts w:cstheme="minorHAnsi"/>
            <w:lang w:val="en-US"/>
          </w:rPr>
          <w:t>accurate.</w:t>
        </w:r>
        <w:commentRangeEnd w:id="705"/>
        <w:r w:rsidR="005708D1">
          <w:rPr>
            <w:rStyle w:val="Kommentarzeichen"/>
          </w:rPr>
          <w:commentReference w:id="705"/>
        </w:r>
        <w:r w:rsidR="005708D1">
          <w:rPr>
            <w:rFonts w:cstheme="minorHAnsi"/>
            <w:lang w:val="en-US"/>
          </w:rPr>
          <w:t xml:space="preserve"> Given the accuracy, we extended our data set for the presence vs. absence of ejectives and uvulars to the full set of grammatical descriptions a</w:t>
        </w:r>
      </w:ins>
      <w:ins w:id="706" w:author="Microsoft Office User" w:date="2020-08-13T15:41:00Z">
        <w:r w:rsidR="005708D1">
          <w:rPr>
            <w:rFonts w:cstheme="minorHAnsi"/>
            <w:lang w:val="en-US"/>
          </w:rPr>
          <w:t>vailable for these two language families and we extended our language sample coverage to 75</w:t>
        </w:r>
        <w:r w:rsidR="00684730">
          <w:rPr>
            <w:rFonts w:cstheme="minorHAnsi"/>
            <w:lang w:val="en-US"/>
          </w:rPr>
          <w:t xml:space="preserve"> languages in IE and 72 in ST.</w:t>
        </w:r>
      </w:ins>
    </w:p>
    <w:p w14:paraId="7C730410" w14:textId="77777777" w:rsidR="005708D1" w:rsidRDefault="005708D1" w:rsidP="00B8516E">
      <w:pPr>
        <w:spacing w:after="0" w:line="240" w:lineRule="auto"/>
        <w:rPr>
          <w:ins w:id="707" w:author="Microsoft Office User" w:date="2020-08-13T15:36:00Z"/>
          <w:rFonts w:cstheme="minorHAnsi"/>
          <w:lang w:val="en-US"/>
        </w:rPr>
      </w:pPr>
    </w:p>
    <w:p w14:paraId="3C0657C0" w14:textId="1F8AFEE7" w:rsidR="00CB092C" w:rsidDel="004633B8" w:rsidRDefault="0069265A" w:rsidP="00B8516E">
      <w:pPr>
        <w:spacing w:after="0" w:line="240" w:lineRule="auto"/>
        <w:rPr>
          <w:del w:id="708" w:author="Microsoft Office User" w:date="2020-08-13T15:43:00Z"/>
          <w:rFonts w:cstheme="minorHAnsi"/>
          <w:lang w:val="en-US"/>
        </w:rPr>
      </w:pPr>
      <w:del w:id="709" w:author="Microsoft Office User" w:date="2020-08-13T15:43:00Z">
        <w:r w:rsidDel="004633B8">
          <w:rPr>
            <w:rStyle w:val="Kommentarzeichen"/>
          </w:rPr>
          <w:commentReference w:id="698"/>
        </w:r>
      </w:del>
      <w:del w:id="710" w:author="Microsoft Office User" w:date="2020-08-13T15:41:00Z">
        <w:r w:rsidR="00F249B4" w:rsidRPr="00F249B4" w:rsidDel="00684730">
          <w:rPr>
            <w:rFonts w:cstheme="minorHAnsi"/>
            <w:lang w:val="en-US"/>
          </w:rPr>
          <w:delText>To generate</w:delText>
        </w:r>
      </w:del>
      <w:del w:id="711" w:author="Microsoft Office User" w:date="2020-08-13T15:43:00Z">
        <w:r w:rsidR="00F249B4" w:rsidRPr="00F249B4" w:rsidDel="004633B8">
          <w:rPr>
            <w:rFonts w:cstheme="minorHAnsi"/>
            <w:lang w:val="en-US"/>
          </w:rPr>
          <w:delText xml:space="preserve"> stochastic character maps (Nielsen, 2002; Huelsenbeck et. al, 2003; Revell, 2012) </w:delText>
        </w:r>
      </w:del>
      <w:del w:id="712" w:author="Microsoft Office User" w:date="2020-08-13T15:42:00Z">
        <w:r w:rsidR="00F249B4" w:rsidRPr="00F249B4" w:rsidDel="00684730">
          <w:rPr>
            <w:rFonts w:cstheme="minorHAnsi"/>
            <w:lang w:val="en-US"/>
          </w:rPr>
          <w:delText>we use</w:delText>
        </w:r>
        <w:r w:rsidR="00B86A2D" w:rsidDel="00684730">
          <w:rPr>
            <w:rFonts w:cstheme="minorHAnsi"/>
            <w:lang w:val="en-US"/>
          </w:rPr>
          <w:delText>d</w:delText>
        </w:r>
      </w:del>
      <w:del w:id="713" w:author="Microsoft Office User" w:date="2020-08-13T15:43:00Z">
        <w:r w:rsidR="00F249B4" w:rsidRPr="00F249B4" w:rsidDel="004633B8">
          <w:rPr>
            <w:rFonts w:cstheme="minorHAnsi"/>
            <w:lang w:val="en-US"/>
          </w:rPr>
          <w:delText xml:space="preserve"> the </w:delText>
        </w:r>
        <w:r w:rsidR="00F249B4" w:rsidRPr="00F249B4" w:rsidDel="004633B8">
          <w:rPr>
            <w:rStyle w:val="HTMLCode"/>
            <w:rFonts w:asciiTheme="minorHAnsi" w:eastAsiaTheme="minorHAnsi" w:hAnsiTheme="minorHAnsi" w:cstheme="minorHAnsi"/>
            <w:sz w:val="22"/>
            <w:szCs w:val="22"/>
            <w:lang w:val="en-US"/>
          </w:rPr>
          <w:delText>make.simmap</w:delText>
        </w:r>
        <w:r w:rsidR="00F249B4" w:rsidRPr="00F249B4" w:rsidDel="004633B8">
          <w:rPr>
            <w:rFonts w:cstheme="minorHAnsi"/>
            <w:lang w:val="en-US"/>
          </w:rPr>
          <w:delText xml:space="preserve"> function from the R package phytools (Revell 2012) for an all rates different (ARD) model where </w:delText>
        </w:r>
        <w:r w:rsidR="00F249B4" w:rsidRPr="00F249B4" w:rsidDel="004633B8">
          <w:rPr>
            <w:rStyle w:val="HTMLCode"/>
            <w:rFonts w:asciiTheme="minorHAnsi" w:eastAsiaTheme="minorHAnsi" w:hAnsiTheme="minorHAnsi" w:cstheme="minorHAnsi"/>
            <w:sz w:val="22"/>
            <w:szCs w:val="22"/>
            <w:lang w:val="en-US"/>
          </w:rPr>
          <w:delText>q</w:delText>
        </w:r>
        <w:r w:rsidR="00F249B4" w:rsidRPr="00F249B4" w:rsidDel="004633B8">
          <w:rPr>
            <w:rFonts w:cstheme="minorHAnsi"/>
            <w:lang w:val="en-US"/>
          </w:rPr>
          <w:delText xml:space="preserve"> is set to </w:delText>
        </w:r>
        <w:r w:rsidR="00F249B4" w:rsidRPr="00F249B4" w:rsidDel="004633B8">
          <w:rPr>
            <w:rStyle w:val="HTMLCode"/>
            <w:rFonts w:asciiTheme="minorHAnsi" w:eastAsiaTheme="minorHAnsi" w:hAnsiTheme="minorHAnsi" w:cstheme="minorHAnsi"/>
            <w:sz w:val="22"/>
            <w:szCs w:val="22"/>
            <w:lang w:val="en-US"/>
          </w:rPr>
          <w:delText>empirical</w:delText>
        </w:r>
        <w:r w:rsidR="00F249B4" w:rsidRPr="00F249B4" w:rsidDel="004633B8">
          <w:rPr>
            <w:rFonts w:cstheme="minorHAnsi"/>
            <w:lang w:val="en-US"/>
          </w:rPr>
          <w:delText xml:space="preserve"> (maximum probability, full Bayesian MCMC) with 10 </w:delText>
        </w:r>
        <w:commentRangeStart w:id="714"/>
        <w:r w:rsidR="00F249B4" w:rsidRPr="00F249B4" w:rsidDel="004633B8">
          <w:rPr>
            <w:rFonts w:cstheme="minorHAnsi"/>
            <w:lang w:val="en-US"/>
          </w:rPr>
          <w:delText>simulations on the ACQDIV phonology data.</w:delText>
        </w:r>
        <w:commentRangeEnd w:id="714"/>
        <w:r w:rsidR="00684730" w:rsidDel="004633B8">
          <w:rPr>
            <w:rStyle w:val="Kommentarzeichen"/>
          </w:rPr>
          <w:commentReference w:id="714"/>
        </w:r>
      </w:del>
    </w:p>
    <w:p w14:paraId="76BE1BBA" w14:textId="53BD8FD6" w:rsidR="00414FEF" w:rsidRPr="00414FEF" w:rsidRDefault="004633B8" w:rsidP="00414FEF">
      <w:pPr>
        <w:spacing w:after="0" w:line="240" w:lineRule="auto"/>
        <w:rPr>
          <w:rStyle w:val="st"/>
          <w:rFonts w:cstheme="minorHAnsi"/>
          <w:lang w:val="en-US"/>
        </w:rPr>
      </w:pPr>
      <w:ins w:id="715" w:author="Microsoft Office User" w:date="2020-08-13T15:43:00Z">
        <w:r>
          <w:rPr>
            <w:rFonts w:cstheme="minorHAnsi"/>
            <w:lang w:val="en-US"/>
          </w:rPr>
          <w:t xml:space="preserve">First, we plot each phylogeny and the presence or absence of ejectives and uvulars, </w:t>
        </w:r>
      </w:ins>
      <w:del w:id="716" w:author="Microsoft Office User" w:date="2020-08-13T15:43:00Z">
        <w:r w:rsidR="00630CE3" w:rsidDel="004633B8">
          <w:rPr>
            <w:rFonts w:cstheme="minorHAnsi"/>
            <w:lang w:val="en-US"/>
          </w:rPr>
          <w:br/>
          <w:delText>A</w:delText>
        </w:r>
      </w:del>
      <w:ins w:id="717" w:author="Microsoft Office User" w:date="2020-08-13T15:43:00Z">
        <w:r>
          <w:rPr>
            <w:rFonts w:cstheme="minorHAnsi"/>
            <w:lang w:val="en-US"/>
          </w:rPr>
          <w:t>a</w:t>
        </w:r>
      </w:ins>
      <w:r w:rsidR="00630CE3">
        <w:rPr>
          <w:rFonts w:cstheme="minorHAnsi"/>
          <w:lang w:val="en-US"/>
        </w:rPr>
        <w:t xml:space="preserve">s </w:t>
      </w:r>
      <w:del w:id="718" w:author="Microsoft Office User" w:date="2020-08-13T15:42:00Z">
        <w:r w:rsidR="00630CE3" w:rsidDel="004633B8">
          <w:rPr>
            <w:rFonts w:cstheme="minorHAnsi"/>
            <w:lang w:val="en-US"/>
          </w:rPr>
          <w:delText xml:space="preserve">seen </w:delText>
        </w:r>
      </w:del>
      <w:ins w:id="719" w:author="Microsoft Office User" w:date="2020-08-13T15:42:00Z">
        <w:r>
          <w:rPr>
            <w:rFonts w:cstheme="minorHAnsi"/>
            <w:lang w:val="en-US"/>
          </w:rPr>
          <w:t xml:space="preserve">shown </w:t>
        </w:r>
      </w:ins>
      <w:r w:rsidR="00630CE3">
        <w:rPr>
          <w:rFonts w:cstheme="minorHAnsi"/>
          <w:lang w:val="en-US"/>
        </w:rPr>
        <w:t xml:space="preserve">in </w:t>
      </w:r>
      <w:del w:id="720" w:author="Microsoft Office User" w:date="2020-08-13T15:42:00Z">
        <w:r w:rsidR="00630CE3" w:rsidDel="004633B8">
          <w:rPr>
            <w:rFonts w:cstheme="minorHAnsi"/>
            <w:lang w:val="en-US"/>
          </w:rPr>
          <w:delText>fig</w:delText>
        </w:r>
      </w:del>
      <w:ins w:id="721" w:author="Microsoft Office User" w:date="2020-08-13T15:42:00Z">
        <w:r>
          <w:rPr>
            <w:rFonts w:cstheme="minorHAnsi"/>
            <w:lang w:val="en-US"/>
          </w:rPr>
          <w:t>Fig</w:t>
        </w:r>
      </w:ins>
      <w:r w:rsidR="00630CE3">
        <w:rPr>
          <w:rFonts w:cstheme="minorHAnsi"/>
          <w:lang w:val="en-US"/>
        </w:rPr>
        <w:t>.</w:t>
      </w:r>
      <w:r w:rsidR="008559EC">
        <w:rPr>
          <w:rFonts w:cstheme="minorHAnsi"/>
          <w:lang w:val="en-US"/>
        </w:rPr>
        <w:t xml:space="preserve"> 4</w:t>
      </w:r>
      <w:ins w:id="722" w:author="Microsoft Office User" w:date="2020-08-13T15:43:00Z">
        <w:r>
          <w:rPr>
            <w:rFonts w:cstheme="minorHAnsi"/>
            <w:lang w:val="en-US"/>
          </w:rPr>
          <w:t xml:space="preserve">. </w:t>
        </w:r>
      </w:ins>
      <w:del w:id="723" w:author="Microsoft Office User" w:date="2020-08-13T15:43:00Z">
        <w:r w:rsidR="00630CE3" w:rsidDel="004633B8">
          <w:rPr>
            <w:rFonts w:cstheme="minorHAnsi"/>
            <w:lang w:val="en-US"/>
          </w:rPr>
          <w:delText xml:space="preserve">, </w:delText>
        </w:r>
        <w:r w:rsidR="0069265A" w:rsidDel="004633B8">
          <w:rPr>
            <w:rFonts w:cstheme="minorHAnsi"/>
            <w:lang w:val="en-US"/>
          </w:rPr>
          <w:delText>e</w:delText>
        </w:r>
      </w:del>
      <w:ins w:id="724" w:author="Microsoft Office User" w:date="2020-08-13T15:43:00Z">
        <w:r>
          <w:rPr>
            <w:rFonts w:cstheme="minorHAnsi"/>
            <w:lang w:val="en-US"/>
          </w:rPr>
          <w:t>E</w:t>
        </w:r>
      </w:ins>
      <w:r w:rsidR="0069265A">
        <w:rPr>
          <w:rFonts w:cstheme="minorHAnsi"/>
          <w:lang w:val="en-US"/>
        </w:rPr>
        <w:t xml:space="preserve">jectives are exceedingly rare in both language families. </w:t>
      </w:r>
      <w:r w:rsidR="00414FEF">
        <w:rPr>
          <w:rFonts w:cstheme="minorHAnsi"/>
          <w:lang w:val="en-US"/>
        </w:rPr>
        <w:t xml:space="preserve">In the subset of Sino-Tibetan </w:t>
      </w:r>
      <w:r w:rsidR="00B86A2D">
        <w:rPr>
          <w:rFonts w:cstheme="minorHAnsi"/>
          <w:lang w:val="en-US"/>
        </w:rPr>
        <w:t>languages</w:t>
      </w:r>
      <w:r w:rsidR="00CF5931">
        <w:rPr>
          <w:rFonts w:cstheme="minorHAnsi"/>
          <w:lang w:val="en-US"/>
        </w:rPr>
        <w:t xml:space="preserve"> </w:t>
      </w:r>
      <w:ins w:id="725" w:author="Microsoft Office User" w:date="2020-08-13T15:43:00Z">
        <w:r>
          <w:rPr>
            <w:rFonts w:cstheme="minorHAnsi"/>
            <w:lang w:val="en-US"/>
          </w:rPr>
          <w:t xml:space="preserve">that </w:t>
        </w:r>
      </w:ins>
      <w:r w:rsidR="00CF5931">
        <w:rPr>
          <w:rFonts w:cstheme="minorHAnsi"/>
          <w:lang w:val="en-US"/>
        </w:rPr>
        <w:t>we</w:t>
      </w:r>
      <w:del w:id="726" w:author="Microsoft Office User" w:date="2020-08-13T15:43:00Z">
        <w:r w:rsidR="00CF5931" w:rsidDel="004633B8">
          <w:rPr>
            <w:rFonts w:cstheme="minorHAnsi"/>
            <w:lang w:val="en-US"/>
          </w:rPr>
          <w:delText xml:space="preserve"> can</w:delText>
        </w:r>
      </w:del>
      <w:r w:rsidR="00CF5931">
        <w:rPr>
          <w:rFonts w:cstheme="minorHAnsi"/>
          <w:lang w:val="en-US"/>
        </w:rPr>
        <w:t xml:space="preserve"> analyze here</w:t>
      </w:r>
      <w:r w:rsidR="00414FEF">
        <w:rPr>
          <w:rFonts w:cstheme="minorHAnsi"/>
          <w:lang w:val="en-US"/>
        </w:rPr>
        <w:t>, they are only found in Khams Tibetan</w:t>
      </w:r>
      <w:del w:id="727" w:author="Microsoft Office User" w:date="2020-08-13T15:44:00Z">
        <w:r w:rsidR="00414FEF" w:rsidDel="001C6FE6">
          <w:rPr>
            <w:rFonts w:cstheme="minorHAnsi"/>
            <w:lang w:val="en-US"/>
          </w:rPr>
          <w:delText xml:space="preserve">, </w:delText>
        </w:r>
      </w:del>
      <w:ins w:id="728" w:author="Microsoft Office User" w:date="2020-08-13T15:44:00Z">
        <w:r w:rsidR="001C6FE6">
          <w:rPr>
            <w:rFonts w:cstheme="minorHAnsi"/>
            <w:lang w:val="en-US"/>
          </w:rPr>
          <w:t xml:space="preserve">. </w:t>
        </w:r>
      </w:ins>
      <w:del w:id="729" w:author="Microsoft Office User" w:date="2020-08-13T15:44:00Z">
        <w:r w:rsidR="00414FEF" w:rsidDel="001C6FE6">
          <w:rPr>
            <w:rFonts w:cstheme="minorHAnsi"/>
            <w:lang w:val="en-US"/>
          </w:rPr>
          <w:delText>and i</w:delText>
        </w:r>
      </w:del>
      <w:ins w:id="730" w:author="Microsoft Office User" w:date="2020-08-13T15:44:00Z">
        <w:r w:rsidR="001C6FE6">
          <w:rPr>
            <w:rFonts w:cstheme="minorHAnsi"/>
            <w:lang w:val="en-US"/>
          </w:rPr>
          <w:t>I</w:t>
        </w:r>
      </w:ins>
      <w:r w:rsidR="00414FEF">
        <w:rPr>
          <w:rFonts w:cstheme="minorHAnsi"/>
          <w:lang w:val="en-US"/>
        </w:rPr>
        <w:t xml:space="preserve">n the Indo-European languages we </w:t>
      </w:r>
      <w:del w:id="731" w:author="Microsoft Office User" w:date="2020-08-13T15:44:00Z">
        <w:r w:rsidR="00414FEF" w:rsidDel="001C6FE6">
          <w:rPr>
            <w:rFonts w:cstheme="minorHAnsi"/>
            <w:lang w:val="en-US"/>
          </w:rPr>
          <w:delText xml:space="preserve">could </w:delText>
        </w:r>
      </w:del>
      <w:r w:rsidR="00414FEF">
        <w:rPr>
          <w:rFonts w:cstheme="minorHAnsi"/>
          <w:lang w:val="en-US"/>
        </w:rPr>
        <w:t>analyze</w:t>
      </w:r>
      <w:del w:id="732" w:author="Microsoft Office User" w:date="2020-08-13T15:44:00Z">
        <w:r w:rsidR="00414FEF" w:rsidDel="001C6FE6">
          <w:rPr>
            <w:rFonts w:cstheme="minorHAnsi"/>
            <w:lang w:val="en-US"/>
          </w:rPr>
          <w:delText xml:space="preserve"> here</w:delText>
        </w:r>
      </w:del>
      <w:ins w:id="733" w:author="Microsoft Office User" w:date="2020-08-13T15:44:00Z">
        <w:r w:rsidR="001C6FE6">
          <w:rPr>
            <w:rFonts w:cstheme="minorHAnsi"/>
            <w:lang w:val="en-US"/>
          </w:rPr>
          <w:t>d</w:t>
        </w:r>
      </w:ins>
      <w:r w:rsidR="002424C0">
        <w:rPr>
          <w:rFonts w:cstheme="minorHAnsi"/>
          <w:lang w:val="en-US"/>
        </w:rPr>
        <w:t>,</w:t>
      </w:r>
      <w:r w:rsidR="00414FEF">
        <w:rPr>
          <w:rFonts w:cstheme="minorHAnsi"/>
          <w:lang w:val="en-US"/>
        </w:rPr>
        <w:t xml:space="preserve"> they are restricted to Ossetic and eastern Armenian. </w:t>
      </w:r>
      <w:r w:rsidR="0069265A">
        <w:rPr>
          <w:rFonts w:cstheme="minorHAnsi"/>
          <w:lang w:val="en-US"/>
        </w:rPr>
        <w:t xml:space="preserve">Uvular consonants are somewhat more frequent </w:t>
      </w:r>
      <w:r w:rsidR="00B86A2D">
        <w:rPr>
          <w:rFonts w:cstheme="minorHAnsi"/>
          <w:lang w:val="en-US"/>
        </w:rPr>
        <w:t xml:space="preserve">in both families </w:t>
      </w:r>
      <w:r w:rsidR="0069265A">
        <w:rPr>
          <w:rFonts w:cstheme="minorHAnsi"/>
          <w:lang w:val="en-US"/>
        </w:rPr>
        <w:t xml:space="preserve">and approximately in line with the </w:t>
      </w:r>
      <w:r w:rsidR="002424C0">
        <w:rPr>
          <w:rFonts w:cstheme="minorHAnsi"/>
          <w:lang w:val="en-US"/>
        </w:rPr>
        <w:t>cross-linguistic mean</w:t>
      </w:r>
      <w:r w:rsidR="0069265A">
        <w:rPr>
          <w:rFonts w:cstheme="minorHAnsi"/>
          <w:lang w:val="en-US"/>
        </w:rPr>
        <w:t xml:space="preserve"> </w:t>
      </w:r>
      <w:r w:rsidR="008559EC">
        <w:rPr>
          <w:rFonts w:cstheme="minorHAnsi"/>
          <w:lang w:val="en-US"/>
        </w:rPr>
        <w:t xml:space="preserve">proportion </w:t>
      </w:r>
      <w:r w:rsidR="0069265A">
        <w:rPr>
          <w:rFonts w:cstheme="minorHAnsi"/>
          <w:lang w:val="en-US"/>
        </w:rPr>
        <w:t>in Europe and Northern Eurasia</w:t>
      </w:r>
      <w:r w:rsidR="002424C0">
        <w:rPr>
          <w:rFonts w:cstheme="minorHAnsi"/>
          <w:lang w:val="en-US"/>
        </w:rPr>
        <w:t xml:space="preserve"> </w:t>
      </w:r>
      <w:r w:rsidR="008559EC">
        <w:rPr>
          <w:rFonts w:cstheme="minorHAnsi"/>
          <w:lang w:val="en-US"/>
        </w:rPr>
        <w:t>(</w:t>
      </w:r>
      <w:r w:rsidR="00B86A2D">
        <w:rPr>
          <w:rFonts w:cstheme="minorHAnsi"/>
          <w:lang w:val="en-US"/>
        </w:rPr>
        <w:t>ca,</w:t>
      </w:r>
      <w:r w:rsidR="008559EC">
        <w:rPr>
          <w:rFonts w:cstheme="minorHAnsi"/>
          <w:lang w:val="en-US"/>
        </w:rPr>
        <w:t xml:space="preserve"> 30% and 39% respectively)</w:t>
      </w:r>
      <w:ins w:id="734" w:author="Microsoft Office User" w:date="2020-08-13T15:45:00Z">
        <w:r w:rsidR="001C6FE6">
          <w:rPr>
            <w:rFonts w:cstheme="minorHAnsi"/>
            <w:lang w:val="en-US"/>
          </w:rPr>
          <w:t>. Note, however,</w:t>
        </w:r>
      </w:ins>
      <w:del w:id="735" w:author="Microsoft Office User" w:date="2020-08-13T15:45:00Z">
        <w:r w:rsidR="008559EC" w:rsidDel="001C6FE6">
          <w:rPr>
            <w:rFonts w:cstheme="minorHAnsi"/>
            <w:lang w:val="en-US"/>
          </w:rPr>
          <w:delText>,</w:delText>
        </w:r>
        <w:r w:rsidR="00414FEF" w:rsidDel="001C6FE6">
          <w:rPr>
            <w:rFonts w:cstheme="minorHAnsi"/>
            <w:lang w:val="en-US"/>
          </w:rPr>
          <w:delText xml:space="preserve"> but </w:delText>
        </w:r>
      </w:del>
      <w:ins w:id="736" w:author="Microsoft Office User" w:date="2020-08-13T15:45:00Z">
        <w:r w:rsidR="001C6FE6">
          <w:rPr>
            <w:rFonts w:cstheme="minorHAnsi"/>
            <w:lang w:val="en-US"/>
          </w:rPr>
          <w:t xml:space="preserve"> </w:t>
        </w:r>
      </w:ins>
      <w:r w:rsidR="00414FEF">
        <w:rPr>
          <w:rFonts w:cstheme="minorHAnsi"/>
          <w:lang w:val="en-US"/>
        </w:rPr>
        <w:t>they are distributed widely across the phylogenies of both families</w:t>
      </w:r>
      <w:r w:rsidR="0069265A">
        <w:rPr>
          <w:rFonts w:cstheme="minorHAnsi"/>
          <w:lang w:val="en-US"/>
        </w:rPr>
        <w:t xml:space="preserve">. </w:t>
      </w:r>
      <w:r w:rsidR="00414FEF" w:rsidRPr="00215E13">
        <w:rPr>
          <w:lang w:val="en-US"/>
        </w:rPr>
        <w:t>Tikkanen (2008: 254) describes a velar:uvular contrast as a “macroareal feature extending from</w:t>
      </w:r>
      <w:r w:rsidR="00414FEF">
        <w:rPr>
          <w:lang w:val="en-US"/>
        </w:rPr>
        <w:t xml:space="preserve"> North Africa over southwestern Asia to large parts of (especially middle and southern) Central Asia and </w:t>
      </w:r>
      <w:r w:rsidR="00414FEF" w:rsidRPr="00215E13">
        <w:rPr>
          <w:rStyle w:val="st"/>
          <w:lang w:val="en-US"/>
        </w:rPr>
        <w:t>–</w:t>
      </w:r>
      <w:r w:rsidR="00414FEF">
        <w:rPr>
          <w:rStyle w:val="st"/>
          <w:lang w:val="en-US"/>
        </w:rPr>
        <w:t>discontinuously</w:t>
      </w:r>
      <w:r w:rsidR="00414FEF" w:rsidRPr="00215E13">
        <w:rPr>
          <w:rStyle w:val="st"/>
          <w:lang w:val="en-US"/>
        </w:rPr>
        <w:t>–</w:t>
      </w:r>
      <w:r w:rsidR="00414FEF">
        <w:rPr>
          <w:rStyle w:val="st"/>
          <w:lang w:val="en-US"/>
        </w:rPr>
        <w:t xml:space="preserve"> some parts of north Asia (northwestern and northeastern Siberia) and even Southeast Asia (Khmer)</w:t>
      </w:r>
      <w:r w:rsidR="008559EC">
        <w:rPr>
          <w:rStyle w:val="st"/>
          <w:lang w:val="en-US"/>
        </w:rPr>
        <w:t>.</w:t>
      </w:r>
      <w:r w:rsidR="00414FEF">
        <w:rPr>
          <w:rStyle w:val="st"/>
          <w:lang w:val="en-US"/>
        </w:rPr>
        <w:t>”</w:t>
      </w:r>
    </w:p>
    <w:p w14:paraId="2A9EE6C9" w14:textId="5717D328" w:rsidR="006F6376" w:rsidRDefault="006F6376" w:rsidP="00B8516E">
      <w:pPr>
        <w:spacing w:after="0" w:line="240" w:lineRule="auto"/>
        <w:rPr>
          <w:rFonts w:cstheme="minorHAnsi"/>
          <w:lang w:val="en-US"/>
        </w:rPr>
      </w:pPr>
    </w:p>
    <w:p w14:paraId="497B3041" w14:textId="1F52383D" w:rsidR="00630CE3" w:rsidRDefault="00414FEF" w:rsidP="00B8516E">
      <w:pPr>
        <w:spacing w:after="0" w:line="240" w:lineRule="auto"/>
        <w:rPr>
          <w:rFonts w:cstheme="minorHAnsi"/>
          <w:lang w:val="en-US"/>
        </w:rPr>
      </w:pPr>
      <w:r>
        <w:rPr>
          <w:rFonts w:cstheme="minorHAnsi"/>
          <w:noProof/>
          <w:lang w:eastAsia="de-DE"/>
        </w:rPr>
        <w:lastRenderedPageBreak/>
        <mc:AlternateContent>
          <mc:Choice Requires="wpc">
            <w:drawing>
              <wp:inline distT="0" distB="0" distL="0" distR="0" wp14:anchorId="52F17A29" wp14:editId="760E3534">
                <wp:extent cx="6274875" cy="4499295"/>
                <wp:effectExtent l="0" t="0" r="0" b="0"/>
                <wp:docPr id="22" name="Zeichenbereich 2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28" name="Grafik 28"/>
                          <pic:cNvPicPr/>
                        </pic:nvPicPr>
                        <pic:blipFill>
                          <a:blip r:embed="rId29">
                            <a:extLst>
                              <a:ext uri="{28A0092B-C50C-407E-A947-70E740481C1C}">
                                <a14:useLocalDpi xmlns:a14="http://schemas.microsoft.com/office/drawing/2010/main" val="0"/>
                              </a:ext>
                            </a:extLst>
                          </a:blip>
                          <a:stretch>
                            <a:fillRect/>
                          </a:stretch>
                        </pic:blipFill>
                        <pic:spPr>
                          <a:xfrm>
                            <a:off x="17440" y="56169"/>
                            <a:ext cx="2982935" cy="2039332"/>
                          </a:xfrm>
                          <a:prstGeom prst="rect">
                            <a:avLst/>
                          </a:prstGeom>
                        </pic:spPr>
                      </pic:pic>
                      <pic:pic xmlns:pic="http://schemas.openxmlformats.org/drawingml/2006/picture">
                        <pic:nvPicPr>
                          <pic:cNvPr id="29" name="Grafik 29"/>
                          <pic:cNvPicPr/>
                        </pic:nvPicPr>
                        <pic:blipFill>
                          <a:blip r:embed="rId30">
                            <a:extLst>
                              <a:ext uri="{28A0092B-C50C-407E-A947-70E740481C1C}">
                                <a14:useLocalDpi xmlns:a14="http://schemas.microsoft.com/office/drawing/2010/main" val="0"/>
                              </a:ext>
                            </a:extLst>
                          </a:blip>
                          <a:stretch>
                            <a:fillRect/>
                          </a:stretch>
                        </pic:blipFill>
                        <pic:spPr>
                          <a:xfrm>
                            <a:off x="0" y="2337458"/>
                            <a:ext cx="2962275" cy="2110718"/>
                          </a:xfrm>
                          <a:prstGeom prst="rect">
                            <a:avLst/>
                          </a:prstGeom>
                        </pic:spPr>
                      </pic:pic>
                      <pic:pic xmlns:pic="http://schemas.openxmlformats.org/drawingml/2006/picture">
                        <pic:nvPicPr>
                          <pic:cNvPr id="30" name="Grafik 30"/>
                          <pic:cNvPicPr/>
                        </pic:nvPicPr>
                        <pic:blipFill>
                          <a:blip r:embed="rId31" cstate="print">
                            <a:extLst>
                              <a:ext uri="{28A0092B-C50C-407E-A947-70E740481C1C}">
                                <a14:useLocalDpi xmlns:a14="http://schemas.microsoft.com/office/drawing/2010/main" val="0"/>
                              </a:ext>
                            </a:extLst>
                          </a:blip>
                          <a:stretch>
                            <a:fillRect/>
                          </a:stretch>
                        </pic:blipFill>
                        <pic:spPr>
                          <a:xfrm>
                            <a:off x="3428366" y="2380634"/>
                            <a:ext cx="2810510" cy="1991342"/>
                          </a:xfrm>
                          <a:prstGeom prst="rect">
                            <a:avLst/>
                          </a:prstGeom>
                        </pic:spPr>
                      </pic:pic>
                      <pic:pic xmlns:pic="http://schemas.openxmlformats.org/drawingml/2006/picture">
                        <pic:nvPicPr>
                          <pic:cNvPr id="34" name="Grafik 34"/>
                          <pic:cNvPicPr/>
                        </pic:nvPicPr>
                        <pic:blipFill>
                          <a:blip r:embed="rId32">
                            <a:extLst>
                              <a:ext uri="{28A0092B-C50C-407E-A947-70E740481C1C}">
                                <a14:useLocalDpi xmlns:a14="http://schemas.microsoft.com/office/drawing/2010/main" val="0"/>
                              </a:ext>
                            </a:extLst>
                          </a:blip>
                          <a:stretch>
                            <a:fillRect/>
                          </a:stretch>
                        </pic:blipFill>
                        <pic:spPr>
                          <a:xfrm>
                            <a:off x="3467100" y="37105"/>
                            <a:ext cx="2761813" cy="2039345"/>
                          </a:xfrm>
                          <a:prstGeom prst="rect">
                            <a:avLst/>
                          </a:prstGeom>
                        </pic:spPr>
                      </pic:pic>
                    </wpc:wpc>
                  </a:graphicData>
                </a:graphic>
              </wp:inline>
            </w:drawing>
          </mc:Choice>
          <mc:Fallback>
            <w:pict>
              <v:group w14:anchorId="7D064AA5" id="Zeichenbereich 22" o:spid="_x0000_s1026" editas="canvas" style="width:494.1pt;height:354.3pt;mso-position-horizontal-relative:char;mso-position-vertical-relative:line" coordsize="62744,449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62744;height:44989;visibility:visible;mso-wrap-style:square" filled="t">
                  <v:fill o:detectmouseclick="t"/>
                  <v:path o:connecttype="none"/>
                </v:shape>
                <v:shape id="Grafik 28" o:spid="_x0000_s1028" type="#_x0000_t75" style="position:absolute;left:174;top:561;width:29829;height:203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">
                  <v:imagedata r:id="rId34" o:title=""/>
                </v:shape>
                <v:shape id="Grafik 29" o:spid="_x0000_s1029" type="#_x0000_t75" style="position:absolute;top:23374;width:29622;height:21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">
                  <v:imagedata r:id="rId35" o:title=""/>
                </v:shape>
                <v:shape id="Grafik 30" o:spid="_x0000_s1030" type="#_x0000_t75" style="position:absolute;left:34283;top:23806;width:28105;height:199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">
                  <v:imagedata r:id="rId36" o:title=""/>
                </v:shape>
                <v:shape id="Grafik 34" o:spid="_x0000_s1031" type="#_x0000_t75" style="position:absolute;left:34671;top:371;width:27618;height:203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">
                  <v:imagedata r:id="rId37" o:title=""/>
                </v:shape>
                <w10:anchorlock/>
              </v:group>
            </w:pict>
          </mc:Fallback>
        </mc:AlternateContent>
      </w:r>
    </w:p>
    <w:p w14:paraId="34FF2928" w14:textId="3D0B3113" w:rsidR="00414FEF" w:rsidRDefault="00414FEF" w:rsidP="00414FEF">
      <w:pPr>
        <w:spacing w:after="0" w:line="240" w:lineRule="auto"/>
        <w:rPr>
          <w:rFonts w:cstheme="minorHAnsi"/>
          <w:lang w:val="en-US"/>
        </w:rPr>
      </w:pPr>
      <w:r>
        <w:rPr>
          <w:rFonts w:cstheme="minorHAnsi"/>
          <w:lang w:val="en-US"/>
        </w:rPr>
        <w:t>Fig. 4. Uvular and ejectives in Indo European (top) and Sino-Tibetan (bottom). Left hand plots represent the results of the analysis for the PHOIBLE data alone, right hand plots the results for the amended data by means of grammar mining.</w:t>
      </w:r>
    </w:p>
    <w:p w14:paraId="71666DFB" w14:textId="77777777" w:rsidR="00CF5931" w:rsidRDefault="00CF5931" w:rsidP="00414FEF">
      <w:pPr>
        <w:spacing w:after="0" w:line="240" w:lineRule="auto"/>
        <w:rPr>
          <w:rFonts w:cstheme="minorHAnsi"/>
          <w:lang w:val="en-US"/>
        </w:rPr>
      </w:pPr>
    </w:p>
    <w:p w14:paraId="3DCA3E96" w14:textId="7503A66C" w:rsidR="004633B8" w:rsidRDefault="004633B8" w:rsidP="004633B8">
      <w:pPr>
        <w:spacing w:after="0" w:line="240" w:lineRule="auto"/>
        <w:rPr>
          <w:ins w:id="737" w:author="Microsoft Office User" w:date="2020-08-13T15:43:00Z"/>
          <w:rFonts w:cstheme="minorHAnsi"/>
          <w:lang w:val="en-US"/>
        </w:rPr>
      </w:pPr>
      <w:commentRangeStart w:id="738"/>
      <w:commentRangeEnd w:id="738"/>
      <w:ins w:id="739" w:author="Microsoft Office User" w:date="2020-08-13T15:43:00Z">
        <w:r>
          <w:rPr>
            <w:rStyle w:val="Kommentarzeichen"/>
          </w:rPr>
          <w:commentReference w:id="738"/>
        </w:r>
        <w:r>
          <w:rPr>
            <w:rFonts w:cstheme="minorHAnsi"/>
            <w:lang w:val="en-US"/>
          </w:rPr>
          <w:t>Next, we generated</w:t>
        </w:r>
        <w:r w:rsidRPr="00F249B4">
          <w:rPr>
            <w:rFonts w:cstheme="minorHAnsi"/>
            <w:lang w:val="en-US"/>
          </w:rPr>
          <w:t xml:space="preserve"> stochastic character maps (Nielsen, 2002; Huelsenbeck et. al, 2003; Revell, 2012) </w:t>
        </w:r>
        <w:r>
          <w:rPr>
            <w:rFonts w:cstheme="minorHAnsi"/>
            <w:lang w:val="en-US"/>
          </w:rPr>
          <w:t>using</w:t>
        </w:r>
        <w:r w:rsidRPr="00F249B4">
          <w:rPr>
            <w:rFonts w:cstheme="minorHAnsi"/>
            <w:lang w:val="en-US"/>
          </w:rPr>
          <w:t xml:space="preserve"> the </w:t>
        </w:r>
        <w:r w:rsidRPr="00F249B4">
          <w:rPr>
            <w:rStyle w:val="HTMLCode"/>
            <w:rFonts w:asciiTheme="minorHAnsi" w:eastAsiaTheme="minorHAnsi" w:hAnsiTheme="minorHAnsi" w:cstheme="minorHAnsi"/>
            <w:sz w:val="22"/>
            <w:szCs w:val="22"/>
            <w:lang w:val="en-US"/>
          </w:rPr>
          <w:t>make.simmap</w:t>
        </w:r>
        <w:r w:rsidRPr="00F249B4">
          <w:rPr>
            <w:rFonts w:cstheme="minorHAnsi"/>
            <w:lang w:val="en-US"/>
          </w:rPr>
          <w:t xml:space="preserve"> function from the R package phytools (Revell 2012) for an all rates different (ARD) model where </w:t>
        </w:r>
        <w:r w:rsidRPr="00F249B4">
          <w:rPr>
            <w:rStyle w:val="HTMLCode"/>
            <w:rFonts w:asciiTheme="minorHAnsi" w:eastAsiaTheme="minorHAnsi" w:hAnsiTheme="minorHAnsi" w:cstheme="minorHAnsi"/>
            <w:sz w:val="22"/>
            <w:szCs w:val="22"/>
            <w:lang w:val="en-US"/>
          </w:rPr>
          <w:t>q</w:t>
        </w:r>
        <w:r w:rsidRPr="00F249B4">
          <w:rPr>
            <w:rFonts w:cstheme="minorHAnsi"/>
            <w:lang w:val="en-US"/>
          </w:rPr>
          <w:t xml:space="preserve"> is set to </w:t>
        </w:r>
        <w:r w:rsidRPr="00F249B4">
          <w:rPr>
            <w:rStyle w:val="HTMLCode"/>
            <w:rFonts w:asciiTheme="minorHAnsi" w:eastAsiaTheme="minorHAnsi" w:hAnsiTheme="minorHAnsi" w:cstheme="minorHAnsi"/>
            <w:sz w:val="22"/>
            <w:szCs w:val="22"/>
            <w:lang w:val="en-US"/>
          </w:rPr>
          <w:t>empirical</w:t>
        </w:r>
        <w:r w:rsidRPr="00F249B4">
          <w:rPr>
            <w:rFonts w:cstheme="minorHAnsi"/>
            <w:lang w:val="en-US"/>
          </w:rPr>
          <w:t xml:space="preserve"> (maximum probability, full Bayesian MCMC) with 10 </w:t>
        </w:r>
        <w:commentRangeStart w:id="740"/>
        <w:r w:rsidRPr="00F249B4">
          <w:rPr>
            <w:rFonts w:cstheme="minorHAnsi"/>
            <w:lang w:val="en-US"/>
          </w:rPr>
          <w:t>simulations on the ACQDIV phonology data.</w:t>
        </w:r>
        <w:commentRangeEnd w:id="740"/>
        <w:r>
          <w:rPr>
            <w:rStyle w:val="Kommentarzeichen"/>
          </w:rPr>
          <w:commentReference w:id="740"/>
        </w:r>
      </w:ins>
      <w:ins w:id="741" w:author="Microsoft Office User" w:date="2020-08-13T15:44:00Z">
        <w:r>
          <w:rPr>
            <w:rFonts w:cstheme="minorHAnsi"/>
            <w:lang w:val="en-US"/>
          </w:rPr>
          <w:t xml:space="preserve"> Stochastic character mapping …</w:t>
        </w:r>
      </w:ins>
    </w:p>
    <w:p w14:paraId="00707F86" w14:textId="77777777" w:rsidR="004633B8" w:rsidRDefault="004633B8" w:rsidP="00CF5931">
      <w:pPr>
        <w:spacing w:after="0" w:line="240" w:lineRule="auto"/>
        <w:rPr>
          <w:ins w:id="742" w:author="Microsoft Office User" w:date="2020-08-13T15:44:00Z"/>
          <w:rFonts w:cstheme="minorHAnsi"/>
          <w:lang w:val="en-US"/>
        </w:rPr>
      </w:pPr>
    </w:p>
    <w:p w14:paraId="5729B295" w14:textId="0B75B4C1" w:rsidR="00CF5931" w:rsidRDefault="00CF5931" w:rsidP="00CF5931">
      <w:pPr>
        <w:spacing w:after="0" w:line="240" w:lineRule="auto"/>
        <w:rPr>
          <w:rFonts w:cstheme="minorHAnsi"/>
          <w:lang w:val="en-US"/>
        </w:rPr>
      </w:pPr>
      <w:r>
        <w:rPr>
          <w:rFonts w:cstheme="minorHAnsi"/>
          <w:lang w:val="en-US"/>
        </w:rPr>
        <w:t xml:space="preserve">As </w:t>
      </w:r>
      <w:ins w:id="743" w:author="Microsoft Office User" w:date="2020-08-13T15:44:00Z">
        <w:r w:rsidR="004633B8">
          <w:rPr>
            <w:rFonts w:cstheme="minorHAnsi"/>
            <w:lang w:val="en-US"/>
          </w:rPr>
          <w:t xml:space="preserve">shown in </w:t>
        </w:r>
      </w:ins>
      <w:del w:id="744" w:author="Microsoft Office User" w:date="2020-08-13T15:44:00Z">
        <w:r w:rsidDel="004633B8">
          <w:rPr>
            <w:rFonts w:cstheme="minorHAnsi"/>
            <w:lang w:val="en-US"/>
          </w:rPr>
          <w:delText xml:space="preserve">figures </w:delText>
        </w:r>
      </w:del>
      <w:ins w:id="745" w:author="Microsoft Office User" w:date="2020-08-13T15:44:00Z">
        <w:r w:rsidR="004633B8">
          <w:rPr>
            <w:rFonts w:cstheme="minorHAnsi"/>
            <w:lang w:val="en-US"/>
          </w:rPr>
          <w:t xml:space="preserve">Figures </w:t>
        </w:r>
      </w:ins>
      <w:r>
        <w:rPr>
          <w:rFonts w:cstheme="minorHAnsi"/>
          <w:lang w:val="en-US"/>
        </w:rPr>
        <w:t>5 and 6. show, neither trait is reconstructed far back in the respective phylogenies, though there is an interesting signal regarding uvulars in Sino-Tibetan which, on the basis of the phylogenetic reconstruction</w:t>
      </w:r>
      <w:r w:rsidR="008559EC">
        <w:rPr>
          <w:rFonts w:cstheme="minorHAnsi"/>
          <w:lang w:val="en-US"/>
        </w:rPr>
        <w:t>,</w:t>
      </w:r>
      <w:r>
        <w:rPr>
          <w:rFonts w:cstheme="minorHAnsi"/>
          <w:lang w:val="en-US"/>
        </w:rPr>
        <w:t xml:space="preserve"> appear to have been innovated at one point in a subgroup and then passed down to several present-day Sino-Tibetan languages.</w:t>
      </w:r>
    </w:p>
    <w:p w14:paraId="293E5403" w14:textId="77777777" w:rsidR="00CF5931" w:rsidRDefault="00CF5931" w:rsidP="00414FEF">
      <w:pPr>
        <w:spacing w:after="0" w:line="240" w:lineRule="auto"/>
        <w:rPr>
          <w:rFonts w:cstheme="minorHAnsi"/>
          <w:lang w:val="en-US"/>
        </w:rPr>
      </w:pPr>
    </w:p>
    <w:p w14:paraId="2D6A010E" w14:textId="3B41CD30" w:rsidR="00251F89" w:rsidRDefault="00251F89" w:rsidP="00B8516E">
      <w:pPr>
        <w:spacing w:after="0" w:line="240" w:lineRule="auto"/>
        <w:rPr>
          <w:rFonts w:cstheme="minorHAnsi"/>
          <w:lang w:val="en-US"/>
        </w:rPr>
      </w:pPr>
    </w:p>
    <w:p w14:paraId="5029184A" w14:textId="20EC7B6A" w:rsidR="00251F89" w:rsidRDefault="00251F89" w:rsidP="00B8516E">
      <w:pPr>
        <w:spacing w:after="0" w:line="240" w:lineRule="auto"/>
        <w:rPr>
          <w:rFonts w:cstheme="minorHAnsi"/>
          <w:lang w:val="en-US"/>
        </w:rPr>
      </w:pPr>
      <w:r w:rsidRPr="00251F89">
        <w:rPr>
          <w:lang w:val="en-US"/>
        </w:rPr>
        <w:t xml:space="preserve"> </w:t>
      </w:r>
    </w:p>
    <w:p w14:paraId="5C5C83D3" w14:textId="4CEB7B66" w:rsidR="00251F89" w:rsidRDefault="00414FEF" w:rsidP="00B8516E">
      <w:pPr>
        <w:spacing w:after="0" w:line="240" w:lineRule="auto"/>
        <w:rPr>
          <w:rFonts w:cstheme="minorHAnsi"/>
          <w:lang w:val="en-US"/>
        </w:rPr>
      </w:pPr>
      <w:r>
        <w:rPr>
          <w:rFonts w:cstheme="minorHAnsi"/>
          <w:noProof/>
          <w:lang w:eastAsia="de-DE"/>
        </w:rPr>
        <w:lastRenderedPageBreak/>
        <mc:AlternateContent>
          <mc:Choice Requires="wpc">
            <w:drawing>
              <wp:inline distT="0" distB="0" distL="0" distR="0" wp14:anchorId="00E9DD23" wp14:editId="19B58831">
                <wp:extent cx="7794292" cy="3962400"/>
                <wp:effectExtent l="0" t="0" r="0" b="0"/>
                <wp:docPr id="23" name="Zeichenbereich 2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36" name="Grafik 36"/>
                          <pic:cNvPicPr/>
                        </pic:nvPicPr>
                        <pic:blipFill>
                          <a:blip r:embed="rId38">
                            <a:extLst>
                              <a:ext uri="{28A0092B-C50C-407E-A947-70E740481C1C}">
                                <a14:useLocalDpi xmlns:a14="http://schemas.microsoft.com/office/drawing/2010/main" val="0"/>
                              </a:ext>
                            </a:extLst>
                          </a:blip>
                          <a:stretch>
                            <a:fillRect/>
                          </a:stretch>
                        </pic:blipFill>
                        <pic:spPr>
                          <a:xfrm>
                            <a:off x="194312" y="0"/>
                            <a:ext cx="3053715" cy="2181225"/>
                          </a:xfrm>
                          <a:prstGeom prst="rect">
                            <a:avLst/>
                          </a:prstGeom>
                        </pic:spPr>
                      </pic:pic>
                      <pic:pic xmlns:pic="http://schemas.openxmlformats.org/drawingml/2006/picture">
                        <pic:nvPicPr>
                          <pic:cNvPr id="37" name="Bild 2"/>
                          <pic:cNvPicPr/>
                        </pic:nvPicPr>
                        <pic:blipFill>
                          <a:blip r:embed="rId39">
                            <a:extLst>
                              <a:ext uri="{28A0092B-C50C-407E-A947-70E740481C1C}">
                                <a14:useLocalDpi xmlns:a14="http://schemas.microsoft.com/office/drawing/2010/main" val="0"/>
                              </a:ext>
                            </a:extLst>
                          </a:blip>
                          <a:srcRect/>
                          <a:stretch>
                            <a:fillRect/>
                          </a:stretch>
                        </pic:blipFill>
                        <pic:spPr bwMode="auto">
                          <a:xfrm>
                            <a:off x="3285490" y="0"/>
                            <a:ext cx="3028950" cy="2163445"/>
                          </a:xfrm>
                          <a:prstGeom prst="rect">
                            <a:avLst/>
                          </a:prstGeom>
                          <a:noFill/>
                          <a:ln>
                            <a:noFill/>
                          </a:ln>
                        </pic:spPr>
                      </pic:pic>
                      <pic:pic xmlns:pic="http://schemas.openxmlformats.org/drawingml/2006/picture">
                        <pic:nvPicPr>
                          <pic:cNvPr id="38" name="Grafik 38"/>
                          <pic:cNvPicPr/>
                        </pic:nvPicPr>
                        <pic:blipFill>
                          <a:blip r:embed="rId40">
                            <a:extLst>
                              <a:ext uri="{28A0092B-C50C-407E-A947-70E740481C1C}">
                                <a14:useLocalDpi xmlns:a14="http://schemas.microsoft.com/office/drawing/2010/main" val="0"/>
                              </a:ext>
                            </a:extLst>
                          </a:blip>
                          <a:stretch>
                            <a:fillRect/>
                          </a:stretch>
                        </pic:blipFill>
                        <pic:spPr>
                          <a:xfrm>
                            <a:off x="265694" y="1943100"/>
                            <a:ext cx="2982334" cy="2019300"/>
                          </a:xfrm>
                          <a:prstGeom prst="rect">
                            <a:avLst/>
                          </a:prstGeom>
                        </pic:spPr>
                      </pic:pic>
                      <pic:pic xmlns:pic="http://schemas.openxmlformats.org/drawingml/2006/picture">
                        <pic:nvPicPr>
                          <pic:cNvPr id="39" name="Grafik 39"/>
                          <pic:cNvPicPr/>
                        </pic:nvPicPr>
                        <pic:blipFill>
                          <a:blip r:embed="rId41">
                            <a:extLst>
                              <a:ext uri="{28A0092B-C50C-407E-A947-70E740481C1C}">
                                <a14:useLocalDpi xmlns:a14="http://schemas.microsoft.com/office/drawing/2010/main" val="0"/>
                              </a:ext>
                            </a:extLst>
                          </a:blip>
                          <a:stretch>
                            <a:fillRect/>
                          </a:stretch>
                        </pic:blipFill>
                        <pic:spPr>
                          <a:xfrm>
                            <a:off x="3324225" y="1895475"/>
                            <a:ext cx="3010200" cy="2066925"/>
                          </a:xfrm>
                          <a:prstGeom prst="rect">
                            <a:avLst/>
                          </a:prstGeom>
                        </pic:spPr>
                      </pic:pic>
                    </wpc:wpc>
                  </a:graphicData>
                </a:graphic>
              </wp:inline>
            </w:drawing>
          </mc:Choice>
          <mc:Fallback>
            <w:pict>
              <v:group w14:anchorId="31479D9D" id="Zeichenbereich 23" o:spid="_x0000_s1026" editas="canvas" style="width:613.7pt;height:312pt;mso-position-horizontal-relative:char;mso-position-vertical-relative:line" coordsize="77939,396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">
                <v:shape id="_x0000_s1027" type="#_x0000_t75" style="position:absolute;width:77939;height:39624;visibility:visible;mso-wrap-style:square" filled="t">
                  <v:fill o:detectmouseclick="t"/>
                  <v:path o:connecttype="none"/>
                </v:shape>
                <v:shape id="Grafik 36" o:spid="_x0000_s1028" type="#_x0000_t75" style="position:absolute;left:1943;width:30537;height:21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">
                  <v:imagedata r:id="rId42" o:title=""/>
                </v:shape>
                <v:shape id="Bild 2" o:spid="_x0000_s1029" type="#_x0000_t75" style="position:absolute;left:32854;width:30290;height:216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">
                  <v:imagedata r:id="rId43" o:title=""/>
                </v:shape>
                <v:shape id="Grafik 38" o:spid="_x0000_s1030" type="#_x0000_t75" style="position:absolute;left:2656;top:19431;width:29824;height:20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">
                  <v:imagedata r:id="rId44" o:title=""/>
                </v:shape>
                <v:shape id="Grafik 39" o:spid="_x0000_s1031" type="#_x0000_t75" style="position:absolute;left:33242;top:18954;width:30102;height:20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">
                  <v:imagedata r:id="rId45" o:title=""/>
                </v:shape>
                <w10:anchorlock/>
              </v:group>
            </w:pict>
          </mc:Fallback>
        </mc:AlternateContent>
      </w:r>
    </w:p>
    <w:p w14:paraId="50328D65" w14:textId="5F91048C" w:rsidR="00CF5931" w:rsidRDefault="00414FEF" w:rsidP="00CF5931">
      <w:pPr>
        <w:spacing w:after="0" w:line="240" w:lineRule="auto"/>
        <w:rPr>
          <w:rFonts w:cstheme="minorHAnsi"/>
          <w:lang w:val="en-US"/>
        </w:rPr>
      </w:pPr>
      <w:r>
        <w:rPr>
          <w:rFonts w:cstheme="minorHAnsi"/>
          <w:lang w:val="en-US"/>
        </w:rPr>
        <w:t xml:space="preserve">Fig. </w:t>
      </w:r>
      <w:r w:rsidR="008559EC">
        <w:rPr>
          <w:rFonts w:cstheme="minorHAnsi"/>
          <w:lang w:val="en-US"/>
        </w:rPr>
        <w:t>5</w:t>
      </w:r>
      <w:r>
        <w:rPr>
          <w:rFonts w:cstheme="minorHAnsi"/>
          <w:lang w:val="en-US"/>
        </w:rPr>
        <w:t xml:space="preserve">. </w:t>
      </w:r>
      <w:commentRangeStart w:id="746"/>
      <w:r>
        <w:rPr>
          <w:rFonts w:cstheme="minorHAnsi"/>
          <w:lang w:val="en-US"/>
        </w:rPr>
        <w:t xml:space="preserve">Phylogenetic reconstruction of uvulars </w:t>
      </w:r>
      <w:commentRangeEnd w:id="746"/>
      <w:r w:rsidR="001C6FE6">
        <w:rPr>
          <w:rStyle w:val="Kommentarzeichen"/>
        </w:rPr>
        <w:commentReference w:id="746"/>
      </w:r>
      <w:r>
        <w:rPr>
          <w:rFonts w:cstheme="minorHAnsi"/>
          <w:lang w:val="en-US"/>
        </w:rPr>
        <w:t>(top) and ejectives (bottom) in Indo-European</w:t>
      </w:r>
      <w:r w:rsidR="00B86A2D">
        <w:rPr>
          <w:rFonts w:cstheme="minorHAnsi"/>
          <w:lang w:val="en-US"/>
        </w:rPr>
        <w:t>.</w:t>
      </w:r>
      <w:r w:rsidR="00CF5931" w:rsidRPr="00CF5931">
        <w:rPr>
          <w:rFonts w:cstheme="minorHAnsi"/>
          <w:lang w:val="en-US"/>
        </w:rPr>
        <w:t xml:space="preserve"> </w:t>
      </w:r>
      <w:r w:rsidR="00CF5931">
        <w:rPr>
          <w:rFonts w:cstheme="minorHAnsi"/>
          <w:lang w:val="en-US"/>
        </w:rPr>
        <w:t>Left hand plots represent the results of the analysis for the PHOIBLE data alone, right hand plots the results for the amended data by means of grammar mining.</w:t>
      </w:r>
    </w:p>
    <w:p w14:paraId="24627013" w14:textId="3E673096" w:rsidR="00251F89" w:rsidRDefault="00251F89" w:rsidP="00B8516E">
      <w:pPr>
        <w:spacing w:after="0" w:line="240" w:lineRule="auto"/>
        <w:rPr>
          <w:rFonts w:cstheme="minorHAnsi"/>
          <w:lang w:val="en-US"/>
        </w:rPr>
      </w:pPr>
    </w:p>
    <w:p w14:paraId="0ED62C25" w14:textId="50A94164" w:rsidR="00251F89" w:rsidRDefault="00251F89" w:rsidP="00B8516E">
      <w:pPr>
        <w:spacing w:after="0" w:line="240" w:lineRule="auto"/>
        <w:rPr>
          <w:rFonts w:cstheme="minorHAnsi"/>
          <w:lang w:val="en-US"/>
        </w:rPr>
      </w:pPr>
    </w:p>
    <w:p w14:paraId="3D3EEB57" w14:textId="5A245515" w:rsidR="00251F89" w:rsidRDefault="00251F89" w:rsidP="00B8516E">
      <w:pPr>
        <w:spacing w:after="0" w:line="240" w:lineRule="auto"/>
        <w:rPr>
          <w:rFonts w:cstheme="minorHAnsi"/>
          <w:lang w:val="en-US"/>
        </w:rPr>
      </w:pPr>
    </w:p>
    <w:p w14:paraId="275F80A5" w14:textId="33F38A0F" w:rsidR="00251F89" w:rsidRDefault="00251F89" w:rsidP="00B8516E">
      <w:pPr>
        <w:spacing w:after="0" w:line="240" w:lineRule="auto"/>
        <w:rPr>
          <w:rFonts w:cstheme="minorHAnsi"/>
          <w:lang w:val="en-US"/>
        </w:rPr>
      </w:pPr>
    </w:p>
    <w:p w14:paraId="72842659" w14:textId="09A4BE77" w:rsidR="00251F89" w:rsidRDefault="00251F89" w:rsidP="00B8516E">
      <w:pPr>
        <w:spacing w:after="0" w:line="240" w:lineRule="auto"/>
        <w:rPr>
          <w:rFonts w:cstheme="minorHAnsi"/>
          <w:lang w:val="en-US"/>
        </w:rPr>
      </w:pPr>
    </w:p>
    <w:p w14:paraId="30746B73" w14:textId="091C3A8A" w:rsidR="00251F89" w:rsidRDefault="00CF5931" w:rsidP="00B8516E">
      <w:pPr>
        <w:spacing w:after="0" w:line="240" w:lineRule="auto"/>
        <w:rPr>
          <w:rFonts w:cstheme="minorHAnsi"/>
          <w:lang w:val="en-US"/>
        </w:rPr>
      </w:pPr>
      <w:r>
        <w:rPr>
          <w:rFonts w:cstheme="minorHAnsi"/>
          <w:noProof/>
          <w:lang w:eastAsia="de-DE"/>
        </w:rPr>
        <w:lastRenderedPageBreak/>
        <mc:AlternateContent>
          <mc:Choice Requires="wpc">
            <w:drawing>
              <wp:inline distT="0" distB="0" distL="0" distR="0" wp14:anchorId="1AFE67EC" wp14:editId="01CC622D">
                <wp:extent cx="6677024" cy="3894930"/>
                <wp:effectExtent l="0" t="0" r="0" b="0"/>
                <wp:docPr id="25" name="Zeichenbereich 2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26" name="Grafik 26"/>
                          <pic:cNvPicPr>
                            <a:picLocks noChangeAspect="1"/>
                          </pic:cNvPicPr>
                        </pic:nvPicPr>
                        <pic:blipFill>
                          <a:blip r:embed="rId46"/>
                          <a:stretch>
                            <a:fillRect/>
                          </a:stretch>
                        </pic:blipFill>
                        <pic:spPr>
                          <a:xfrm>
                            <a:off x="2962273" y="0"/>
                            <a:ext cx="2752725" cy="1966232"/>
                          </a:xfrm>
                          <a:prstGeom prst="rect">
                            <a:avLst/>
                          </a:prstGeom>
                        </pic:spPr>
                      </pic:pic>
                      <pic:pic xmlns:pic="http://schemas.openxmlformats.org/drawingml/2006/picture">
                        <pic:nvPicPr>
                          <pic:cNvPr id="27" name="Grafik 27"/>
                          <pic:cNvPicPr>
                            <a:picLocks noChangeAspect="1"/>
                          </pic:cNvPicPr>
                        </pic:nvPicPr>
                        <pic:blipFill>
                          <a:blip r:embed="rId47"/>
                          <a:stretch>
                            <a:fillRect/>
                          </a:stretch>
                        </pic:blipFill>
                        <pic:spPr>
                          <a:xfrm>
                            <a:off x="3076575" y="2122542"/>
                            <a:ext cx="2476500" cy="1768928"/>
                          </a:xfrm>
                          <a:prstGeom prst="rect">
                            <a:avLst/>
                          </a:prstGeom>
                        </pic:spPr>
                      </pic:pic>
                      <pic:pic xmlns:pic="http://schemas.openxmlformats.org/drawingml/2006/picture">
                        <pic:nvPicPr>
                          <pic:cNvPr id="40" name="Grafik 40"/>
                          <pic:cNvPicPr>
                            <a:picLocks noChangeAspect="1"/>
                          </pic:cNvPicPr>
                        </pic:nvPicPr>
                        <pic:blipFill>
                          <a:blip r:embed="rId48"/>
                          <a:stretch>
                            <a:fillRect/>
                          </a:stretch>
                        </pic:blipFill>
                        <pic:spPr>
                          <a:xfrm>
                            <a:off x="9525" y="0"/>
                            <a:ext cx="2705100" cy="1932214"/>
                          </a:xfrm>
                          <a:prstGeom prst="rect">
                            <a:avLst/>
                          </a:prstGeom>
                        </pic:spPr>
                      </pic:pic>
                      <pic:pic xmlns:pic="http://schemas.openxmlformats.org/drawingml/2006/picture">
                        <pic:nvPicPr>
                          <pic:cNvPr id="41" name="Grafik 41"/>
                          <pic:cNvPicPr>
                            <a:picLocks noChangeAspect="1"/>
                          </pic:cNvPicPr>
                        </pic:nvPicPr>
                        <pic:blipFill>
                          <a:blip r:embed="rId49"/>
                          <a:stretch>
                            <a:fillRect/>
                          </a:stretch>
                        </pic:blipFill>
                        <pic:spPr>
                          <a:xfrm>
                            <a:off x="12" y="1932156"/>
                            <a:ext cx="2743200" cy="1959429"/>
                          </a:xfrm>
                          <a:prstGeom prst="rect">
                            <a:avLst/>
                          </a:prstGeom>
                        </pic:spPr>
                      </pic:pic>
                    </wpc:wpc>
                  </a:graphicData>
                </a:graphic>
              </wp:inline>
            </w:drawing>
          </mc:Choice>
          <mc:Fallback>
            <w:pict>
              <v:group w14:anchorId="12717DAF" id="Zeichenbereich 25" o:spid="_x0000_s1026" editas="canvas" style="width:525.75pt;height:306.7pt;mso-position-horizontal-relative:char;mso-position-vertical-relative:line" coordsize="66763,389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">
                <v:shape id="_x0000_s1027" type="#_x0000_t75" style="position:absolute;width:66763;height:38944;visibility:visible;mso-wrap-style:square" filled="t">
                  <v:fill o:detectmouseclick="t"/>
                  <v:path o:connecttype="none"/>
                </v:shape>
                <v:shape id="Grafik 26" o:spid="_x0000_s1028" type="#_x0000_t75" style="position:absolute;left:29622;width:27527;height:196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">
                  <v:imagedata r:id="rId50" o:title=""/>
                </v:shape>
                <v:shape id="Grafik 27" o:spid="_x0000_s1029" type="#_x0000_t75" style="position:absolute;left:30765;top:21225;width:24765;height:176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">
                  <v:imagedata r:id="rId51" o:title=""/>
                </v:shape>
                <v:shape id="Grafik 40" o:spid="_x0000_s1030" type="#_x0000_t75" style="position:absolute;left:95;width:27051;height:19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">
                  <v:imagedata r:id="rId52" o:title=""/>
                </v:shape>
                <v:shape id="Grafik 41" o:spid="_x0000_s1031" type="#_x0000_t75" style="position:absolute;top:19321;width:27432;height:19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">
                  <v:imagedata r:id="rId53" o:title=""/>
                </v:shape>
                <w10:anchorlock/>
              </v:group>
            </w:pict>
          </mc:Fallback>
        </mc:AlternateContent>
      </w:r>
    </w:p>
    <w:p w14:paraId="102CFBD0" w14:textId="43587267" w:rsidR="00CF5931" w:rsidRDefault="00CF5931" w:rsidP="00CF5931">
      <w:pPr>
        <w:spacing w:after="0" w:line="240" w:lineRule="auto"/>
        <w:rPr>
          <w:rFonts w:cstheme="minorHAnsi"/>
          <w:lang w:val="en-US"/>
        </w:rPr>
      </w:pPr>
      <w:r>
        <w:rPr>
          <w:rFonts w:cstheme="minorHAnsi"/>
          <w:lang w:val="en-US"/>
        </w:rPr>
        <w:t xml:space="preserve">Fig. </w:t>
      </w:r>
      <w:r w:rsidR="008559EC">
        <w:rPr>
          <w:rFonts w:cstheme="minorHAnsi"/>
          <w:lang w:val="en-US"/>
        </w:rPr>
        <w:t>6</w:t>
      </w:r>
      <w:r>
        <w:rPr>
          <w:rFonts w:cstheme="minorHAnsi"/>
          <w:lang w:val="en-US"/>
        </w:rPr>
        <w:t xml:space="preserve"> Phylogenetic reconstruction of uvulars (top) and ejectives (bottom) in Sino-Tibetan</w:t>
      </w:r>
      <w:r w:rsidR="00B9236C">
        <w:rPr>
          <w:rFonts w:cstheme="minorHAnsi"/>
          <w:lang w:val="en-US"/>
        </w:rPr>
        <w:t>.</w:t>
      </w:r>
      <w:r w:rsidRPr="00CF5931">
        <w:rPr>
          <w:rFonts w:cstheme="minorHAnsi"/>
          <w:lang w:val="en-US"/>
        </w:rPr>
        <w:t xml:space="preserve"> </w:t>
      </w:r>
      <w:r>
        <w:rPr>
          <w:rFonts w:cstheme="minorHAnsi"/>
          <w:lang w:val="en-US"/>
        </w:rPr>
        <w:t>Left hand plots represent the results of the analysis for the PHOIBLE data alone, right hand plots the results for the amended data by means of grammar mining.</w:t>
      </w:r>
    </w:p>
    <w:p w14:paraId="3C6F6769" w14:textId="7D9BF80B" w:rsidR="00251F89" w:rsidRDefault="00251F89" w:rsidP="00B8516E">
      <w:pPr>
        <w:spacing w:after="0" w:line="240" w:lineRule="auto"/>
        <w:rPr>
          <w:rFonts w:cstheme="minorHAnsi"/>
          <w:lang w:val="en-US"/>
        </w:rPr>
      </w:pPr>
    </w:p>
    <w:p w14:paraId="6D031FB7" w14:textId="39126A4A" w:rsidR="0069265A" w:rsidRDefault="0069265A" w:rsidP="00B8516E">
      <w:pPr>
        <w:spacing w:after="0" w:line="240" w:lineRule="auto"/>
        <w:rPr>
          <w:rFonts w:cstheme="minorHAnsi"/>
          <w:lang w:val="en-US"/>
        </w:rPr>
      </w:pPr>
    </w:p>
    <w:p w14:paraId="2B01C3D4" w14:textId="47016A7C" w:rsidR="00251F89" w:rsidRDefault="00251F89" w:rsidP="00B8516E">
      <w:pPr>
        <w:spacing w:after="0" w:line="240" w:lineRule="auto"/>
        <w:rPr>
          <w:rFonts w:cstheme="minorHAnsi"/>
          <w:lang w:val="en-US"/>
        </w:rPr>
      </w:pPr>
      <w:del w:id="747" w:author="Microsoft Office User" w:date="2020-08-13T15:46:00Z">
        <w:r w:rsidDel="001C6FE6">
          <w:rPr>
            <w:rFonts w:cstheme="minorHAnsi"/>
            <w:lang w:val="en-US"/>
          </w:rPr>
          <w:delText>In the following</w:delText>
        </w:r>
      </w:del>
      <w:ins w:id="748" w:author="Microsoft Office User" w:date="2020-08-13T15:46:00Z">
        <w:r w:rsidR="001C6FE6">
          <w:rPr>
            <w:rFonts w:cstheme="minorHAnsi"/>
            <w:lang w:val="en-US"/>
          </w:rPr>
          <w:t>Next</w:t>
        </w:r>
      </w:ins>
      <w:r>
        <w:rPr>
          <w:rFonts w:cstheme="minorHAnsi"/>
          <w:lang w:val="en-US"/>
        </w:rPr>
        <w:t xml:space="preserve">, we proceed </w:t>
      </w:r>
      <w:del w:id="749" w:author="Microsoft Office User" w:date="2020-08-13T15:46:00Z">
        <w:r w:rsidDel="001C6FE6">
          <w:rPr>
            <w:rFonts w:cstheme="minorHAnsi"/>
            <w:lang w:val="en-US"/>
          </w:rPr>
          <w:delText xml:space="preserve">to </w:delText>
        </w:r>
      </w:del>
      <w:ins w:id="750" w:author="Microsoft Office User" w:date="2020-08-13T15:46:00Z">
        <w:r w:rsidR="001C6FE6">
          <w:rPr>
            <w:rFonts w:cstheme="minorHAnsi"/>
            <w:lang w:val="en-US"/>
          </w:rPr>
          <w:t xml:space="preserve">by </w:t>
        </w:r>
      </w:ins>
      <w:del w:id="751" w:author="Microsoft Office User" w:date="2020-08-13T15:46:00Z">
        <w:r w:rsidDel="001C6FE6">
          <w:rPr>
            <w:rFonts w:cstheme="minorHAnsi"/>
            <w:lang w:val="en-US"/>
          </w:rPr>
          <w:delText xml:space="preserve">provide </w:delText>
        </w:r>
      </w:del>
      <w:ins w:id="752" w:author="Microsoft Office User" w:date="2020-08-13T15:46:00Z">
        <w:r w:rsidR="001C6FE6">
          <w:rPr>
            <w:rFonts w:cstheme="minorHAnsi"/>
            <w:lang w:val="en-US"/>
          </w:rPr>
          <w:t xml:space="preserve">providing </w:t>
        </w:r>
      </w:ins>
      <w:r>
        <w:rPr>
          <w:rFonts w:cstheme="minorHAnsi"/>
          <w:lang w:val="en-US"/>
        </w:rPr>
        <w:t>an interpretation of the phylogenies, taking into account also the pertinent published literature on the diachrony of the involved languages and language families</w:t>
      </w:r>
      <w:r w:rsidR="00B86A2D">
        <w:rPr>
          <w:rFonts w:cstheme="minorHAnsi"/>
          <w:lang w:val="en-US"/>
        </w:rPr>
        <w:t>.</w:t>
      </w:r>
    </w:p>
    <w:p w14:paraId="2ECD1057" w14:textId="031E2FE5" w:rsidR="00251F89" w:rsidRDefault="00251F89" w:rsidP="00B8516E">
      <w:pPr>
        <w:spacing w:after="0" w:line="240" w:lineRule="auto"/>
        <w:rPr>
          <w:rFonts w:cstheme="minorHAnsi"/>
          <w:lang w:val="en-US"/>
        </w:rPr>
      </w:pPr>
    </w:p>
    <w:p w14:paraId="677D8C66" w14:textId="5AD093BE" w:rsidR="00CE142E" w:rsidRDefault="00630CE3" w:rsidP="00B8516E">
      <w:pPr>
        <w:spacing w:after="0" w:line="240" w:lineRule="auto"/>
        <w:rPr>
          <w:rFonts w:cstheme="minorHAnsi"/>
          <w:lang w:val="en-US"/>
        </w:rPr>
      </w:pPr>
      <w:r>
        <w:rPr>
          <w:rFonts w:cstheme="minorHAnsi"/>
          <w:lang w:val="en-US"/>
        </w:rPr>
        <w:t>As far as ejectives</w:t>
      </w:r>
      <w:r w:rsidR="00CF5931">
        <w:rPr>
          <w:rFonts w:cstheme="minorHAnsi"/>
          <w:lang w:val="en-US"/>
        </w:rPr>
        <w:t xml:space="preserve"> in Indo-European languages are concerned</w:t>
      </w:r>
      <w:r>
        <w:rPr>
          <w:rFonts w:cstheme="minorHAnsi"/>
          <w:lang w:val="en-US"/>
        </w:rPr>
        <w:t>, their genesis is fairly well understood</w:t>
      </w:r>
      <w:del w:id="753" w:author="Microsoft Office User" w:date="2020-08-13T15:47:00Z">
        <w:r w:rsidR="00505922" w:rsidDel="001C6FE6">
          <w:rPr>
            <w:rFonts w:cstheme="minorHAnsi"/>
            <w:lang w:val="en-US"/>
          </w:rPr>
          <w:delText xml:space="preserve">: </w:delText>
        </w:r>
      </w:del>
      <w:ins w:id="754" w:author="Microsoft Office User" w:date="2020-08-13T15:47:00Z">
        <w:r w:rsidR="001C6FE6">
          <w:rPr>
            <w:rFonts w:cstheme="minorHAnsi"/>
            <w:lang w:val="en-US"/>
          </w:rPr>
          <w:t xml:space="preserve">. </w:t>
        </w:r>
      </w:ins>
      <w:r w:rsidR="00B86A2D">
        <w:rPr>
          <w:rFonts w:cstheme="minorHAnsi"/>
          <w:lang w:val="en-US"/>
        </w:rPr>
        <w:t xml:space="preserve">The </w:t>
      </w:r>
      <w:commentRangeStart w:id="755"/>
      <w:commentRangeStart w:id="756"/>
      <w:del w:id="757" w:author="Reviewer" w:date="2020-08-13T20:23:00Z">
        <w:r w:rsidR="00B86A2D" w:rsidDel="00B92C43">
          <w:rPr>
            <w:rFonts w:cstheme="minorHAnsi"/>
            <w:lang w:val="en-US"/>
          </w:rPr>
          <w:delText>evolution</w:delText>
        </w:r>
        <w:commentRangeEnd w:id="755"/>
        <w:r w:rsidR="001C6FE6" w:rsidDel="00B92C43">
          <w:rPr>
            <w:rStyle w:val="Kommentarzeichen"/>
          </w:rPr>
          <w:commentReference w:id="755"/>
        </w:r>
        <w:commentRangeEnd w:id="756"/>
        <w:r w:rsidR="00B92C43" w:rsidDel="00B92C43">
          <w:rPr>
            <w:rStyle w:val="Kommentarzeichen"/>
          </w:rPr>
          <w:commentReference w:id="756"/>
        </w:r>
        <w:r w:rsidR="00B86A2D" w:rsidDel="00B92C43">
          <w:rPr>
            <w:rFonts w:cstheme="minorHAnsi"/>
            <w:lang w:val="en-US"/>
          </w:rPr>
          <w:delText xml:space="preserve"> </w:delText>
        </w:r>
      </w:del>
      <w:ins w:id="758" w:author="Reviewer" w:date="2020-08-13T20:23:00Z">
        <w:r w:rsidR="00B92C43">
          <w:rPr>
            <w:rFonts w:cstheme="minorHAnsi"/>
            <w:lang w:val="en-US"/>
          </w:rPr>
          <w:t xml:space="preserve">diachronic development </w:t>
        </w:r>
      </w:ins>
      <w:r w:rsidR="00B86A2D">
        <w:rPr>
          <w:rFonts w:cstheme="minorHAnsi"/>
          <w:lang w:val="en-US"/>
        </w:rPr>
        <w:t>of e</w:t>
      </w:r>
      <w:r w:rsidR="00CF5931">
        <w:rPr>
          <w:rFonts w:cstheme="minorHAnsi"/>
          <w:lang w:val="en-US"/>
        </w:rPr>
        <w:t xml:space="preserve">jectives </w:t>
      </w:r>
      <w:r w:rsidR="00B86A2D">
        <w:rPr>
          <w:rFonts w:cstheme="minorHAnsi"/>
          <w:lang w:val="en-US"/>
        </w:rPr>
        <w:t>in Ossetic is</w:t>
      </w:r>
      <w:r w:rsidR="00505922">
        <w:rPr>
          <w:rFonts w:cstheme="minorHAnsi"/>
          <w:lang w:val="en-US"/>
        </w:rPr>
        <w:t xml:space="preserve"> usually attributed to contact with neighboring Nakh-Daghestanian languages of the Caucasus, which are rich in ejectives. In Ossetic, direct loans from Nakh-Daghestanian account </w:t>
      </w:r>
      <w:r w:rsidR="008559EC">
        <w:rPr>
          <w:rFonts w:cstheme="minorHAnsi"/>
          <w:lang w:val="en-US"/>
        </w:rPr>
        <w:t xml:space="preserve">for </w:t>
      </w:r>
      <w:r w:rsidR="00505922">
        <w:rPr>
          <w:rFonts w:cstheme="minorHAnsi"/>
          <w:lang w:val="en-US"/>
        </w:rPr>
        <w:t xml:space="preserve">the ejectives in </w:t>
      </w:r>
      <w:r w:rsidR="008559EC">
        <w:rPr>
          <w:rFonts w:cstheme="minorHAnsi"/>
          <w:lang w:val="en-US"/>
        </w:rPr>
        <w:t>most</w:t>
      </w:r>
      <w:r w:rsidR="00505922">
        <w:rPr>
          <w:rFonts w:cstheme="minorHAnsi"/>
          <w:lang w:val="en-US"/>
        </w:rPr>
        <w:t xml:space="preserve"> language’s lexical items</w:t>
      </w:r>
      <w:r w:rsidR="00B519DF">
        <w:rPr>
          <w:rFonts w:cstheme="minorHAnsi"/>
          <w:lang w:val="en-US"/>
        </w:rPr>
        <w:t xml:space="preserve"> (Job and Schäfer 2006)</w:t>
      </w:r>
      <w:r w:rsidR="00505922">
        <w:rPr>
          <w:rFonts w:cstheme="minorHAnsi"/>
          <w:lang w:val="en-US"/>
        </w:rPr>
        <w:t xml:space="preserve">, but there is also </w:t>
      </w:r>
      <w:del w:id="759" w:author="Microsoft Office User" w:date="2020-08-13T15:48:00Z">
        <w:r w:rsidR="00505922" w:rsidDel="001C6FE6">
          <w:rPr>
            <w:rFonts w:cstheme="minorHAnsi"/>
            <w:lang w:val="en-US"/>
          </w:rPr>
          <w:delText xml:space="preserve">an </w:delText>
        </w:r>
      </w:del>
      <w:r w:rsidR="00B86A2D">
        <w:rPr>
          <w:rFonts w:cstheme="minorHAnsi"/>
          <w:lang w:val="en-US"/>
        </w:rPr>
        <w:t>regular sound change</w:t>
      </w:r>
      <w:r w:rsidR="00505922">
        <w:rPr>
          <w:rFonts w:cstheme="minorHAnsi"/>
          <w:lang w:val="en-US"/>
        </w:rPr>
        <w:t xml:space="preserve"> that gives rise to them </w:t>
      </w:r>
      <w:r w:rsidR="00B86A2D">
        <w:rPr>
          <w:rFonts w:cstheme="minorHAnsi"/>
          <w:lang w:val="en-US"/>
        </w:rPr>
        <w:t>and</w:t>
      </w:r>
      <w:r w:rsidR="00505922">
        <w:rPr>
          <w:rFonts w:cstheme="minorHAnsi"/>
          <w:lang w:val="en-US"/>
        </w:rPr>
        <w:t xml:space="preserve"> </w:t>
      </w:r>
      <w:r w:rsidR="00CF5931">
        <w:rPr>
          <w:rFonts w:cstheme="minorHAnsi"/>
          <w:lang w:val="en-US"/>
        </w:rPr>
        <w:t xml:space="preserve">that </w:t>
      </w:r>
      <w:r w:rsidR="00B86A2D">
        <w:rPr>
          <w:rFonts w:cstheme="minorHAnsi"/>
          <w:lang w:val="en-US"/>
        </w:rPr>
        <w:t xml:space="preserve">likewise </w:t>
      </w:r>
      <w:r w:rsidR="00CF5931">
        <w:rPr>
          <w:rFonts w:cstheme="minorHAnsi"/>
          <w:lang w:val="en-US"/>
        </w:rPr>
        <w:t xml:space="preserve">can plausibly be theorized to have been triggered by Nakh-Daghestanian </w:t>
      </w:r>
      <w:r w:rsidR="008559EC">
        <w:rPr>
          <w:rFonts w:cstheme="minorHAnsi"/>
          <w:lang w:val="en-US"/>
        </w:rPr>
        <w:t>influence</w:t>
      </w:r>
      <w:r w:rsidR="00CF5931">
        <w:rPr>
          <w:rFonts w:cstheme="minorHAnsi"/>
          <w:lang w:val="en-US"/>
        </w:rPr>
        <w:t xml:space="preserve"> </w:t>
      </w:r>
      <w:r w:rsidR="00505922">
        <w:rPr>
          <w:rFonts w:cstheme="minorHAnsi"/>
          <w:lang w:val="en-US"/>
        </w:rPr>
        <w:t>(Thordarson 2009, Blevins 2017</w:t>
      </w:r>
      <w:r w:rsidR="00457F0E">
        <w:rPr>
          <w:rFonts w:cstheme="minorHAnsi"/>
          <w:lang w:val="en-US"/>
        </w:rPr>
        <w:t>, Belyaev 2019</w:t>
      </w:r>
      <w:r w:rsidR="00505922">
        <w:rPr>
          <w:rFonts w:cstheme="minorHAnsi"/>
          <w:lang w:val="en-US"/>
        </w:rPr>
        <w:t xml:space="preserve">). </w:t>
      </w:r>
      <w:r w:rsidR="00B519DF">
        <w:rPr>
          <w:rFonts w:cstheme="minorHAnsi"/>
          <w:lang w:val="en-US"/>
        </w:rPr>
        <w:t xml:space="preserve">As far as we </w:t>
      </w:r>
      <w:del w:id="760" w:author="Microsoft Office User" w:date="2020-08-13T15:48:00Z">
        <w:r w:rsidR="00B519DF" w:rsidDel="001C6FE6">
          <w:rPr>
            <w:rFonts w:cstheme="minorHAnsi"/>
            <w:lang w:val="en-US"/>
          </w:rPr>
          <w:delText xml:space="preserve">could </w:delText>
        </w:r>
      </w:del>
      <w:ins w:id="761" w:author="Microsoft Office User" w:date="2020-08-13T15:48:00Z">
        <w:r w:rsidR="001C6FE6">
          <w:rPr>
            <w:rFonts w:cstheme="minorHAnsi"/>
            <w:lang w:val="en-US"/>
          </w:rPr>
          <w:t xml:space="preserve">can </w:t>
        </w:r>
      </w:ins>
      <w:r w:rsidR="00B519DF">
        <w:rPr>
          <w:rFonts w:cstheme="minorHAnsi"/>
          <w:lang w:val="en-US"/>
        </w:rPr>
        <w:t xml:space="preserve">ascertain, the majority </w:t>
      </w:r>
      <w:r w:rsidR="00505922">
        <w:rPr>
          <w:rFonts w:cstheme="minorHAnsi"/>
          <w:lang w:val="en-US"/>
        </w:rPr>
        <w:t>opinion on ejectives in Armenian is that they are contact-induced, too, though there is an alternative theory that holds that they are instead directly inherited from proto-Indo-European</w:t>
      </w:r>
      <w:r w:rsidR="00B86A2D">
        <w:rPr>
          <w:rFonts w:cstheme="minorHAnsi"/>
          <w:lang w:val="en-US"/>
        </w:rPr>
        <w:t xml:space="preserve">, </w:t>
      </w:r>
      <w:r w:rsidR="00505922">
        <w:rPr>
          <w:rFonts w:cstheme="minorHAnsi"/>
          <w:lang w:val="en-US"/>
        </w:rPr>
        <w:t>under the assumption of some version of glottalic theory</w:t>
      </w:r>
      <w:ins w:id="762" w:author="Reviewer" w:date="2020-08-13T20:53:00Z">
        <w:r w:rsidR="00D757E8">
          <w:rPr>
            <w:rFonts w:cstheme="minorHAnsi"/>
            <w:lang w:val="en-US"/>
          </w:rPr>
          <w:t xml:space="preserve"> (</w:t>
        </w:r>
        <w:r w:rsidR="00D757E8" w:rsidRPr="005A3953">
          <w:rPr>
            <w:lang w:val="en-US"/>
          </w:rPr>
          <w:t>Gamkrelidze</w:t>
        </w:r>
        <w:r w:rsidR="00D757E8">
          <w:rPr>
            <w:lang w:val="en-US"/>
          </w:rPr>
          <w:t xml:space="preserve"> and</w:t>
        </w:r>
        <w:r w:rsidR="00D757E8" w:rsidRPr="005A3953">
          <w:rPr>
            <w:lang w:val="en-US"/>
          </w:rPr>
          <w:t xml:space="preserve"> Ivanov</w:t>
        </w:r>
        <w:r w:rsidR="00D757E8">
          <w:rPr>
            <w:lang w:val="en-US"/>
          </w:rPr>
          <w:t xml:space="preserve"> 1973, Hopper 1973, se</w:t>
        </w:r>
      </w:ins>
      <w:ins w:id="763" w:author="Reviewer" w:date="2020-08-13T20:54:00Z">
        <w:r w:rsidR="00D757E8">
          <w:rPr>
            <w:lang w:val="en-US"/>
          </w:rPr>
          <w:t>e Barrack 2002 for review)</w:t>
        </w:r>
      </w:ins>
      <w:r w:rsidR="00505922">
        <w:rPr>
          <w:rFonts w:cstheme="minorHAnsi"/>
          <w:lang w:val="en-US"/>
        </w:rPr>
        <w:t>.</w:t>
      </w:r>
      <w:r w:rsidR="00B519DF">
        <w:rPr>
          <w:rFonts w:cstheme="minorHAnsi"/>
          <w:lang w:val="en-US"/>
        </w:rPr>
        <w:t xml:space="preserve"> Interestingly, however, </w:t>
      </w:r>
      <w:del w:id="764" w:author="Microsoft Office User" w:date="2020-08-13T15:48:00Z">
        <w:r w:rsidR="00B519DF" w:rsidDel="001C6FE6">
          <w:rPr>
            <w:rFonts w:cstheme="minorHAnsi"/>
            <w:lang w:val="en-US"/>
          </w:rPr>
          <w:delText xml:space="preserve">also </w:delText>
        </w:r>
      </w:del>
      <w:r w:rsidR="00B519DF">
        <w:rPr>
          <w:rFonts w:cstheme="minorHAnsi"/>
          <w:lang w:val="en-US"/>
        </w:rPr>
        <w:t>proponents of this alternative view argue that contact actually is involved</w:t>
      </w:r>
      <w:del w:id="765" w:author="Microsoft Office User" w:date="2020-08-13T15:48:00Z">
        <w:r w:rsidR="00B86A2D" w:rsidDel="001C6FE6">
          <w:rPr>
            <w:rFonts w:cstheme="minorHAnsi"/>
            <w:lang w:val="en-US"/>
          </w:rPr>
          <w:delText>:</w:delText>
        </w:r>
        <w:r w:rsidR="00B519DF" w:rsidDel="001C6FE6">
          <w:rPr>
            <w:rFonts w:cstheme="minorHAnsi"/>
            <w:lang w:val="en-US"/>
          </w:rPr>
          <w:delText xml:space="preserve"> </w:delText>
        </w:r>
      </w:del>
      <w:ins w:id="766" w:author="Microsoft Office User" w:date="2020-08-13T15:48:00Z">
        <w:r w:rsidR="001C6FE6">
          <w:rPr>
            <w:rFonts w:cstheme="minorHAnsi"/>
            <w:lang w:val="en-US"/>
          </w:rPr>
          <w:t xml:space="preserve">. </w:t>
        </w:r>
      </w:ins>
      <w:del w:id="767" w:author="Microsoft Office User" w:date="2020-08-13T15:48:00Z">
        <w:r w:rsidR="00B86A2D" w:rsidDel="001C6FE6">
          <w:rPr>
            <w:rFonts w:cstheme="minorHAnsi"/>
            <w:lang w:val="en-US"/>
          </w:rPr>
          <w:delText>i</w:delText>
        </w:r>
        <w:r w:rsidR="00B519DF" w:rsidDel="001C6FE6">
          <w:rPr>
            <w:rFonts w:cstheme="minorHAnsi"/>
            <w:lang w:val="en-US"/>
          </w:rPr>
          <w:delText xml:space="preserve">nstead </w:delText>
        </w:r>
      </w:del>
      <w:ins w:id="768" w:author="Microsoft Office User" w:date="2020-08-13T15:48:00Z">
        <w:r w:rsidR="001C6FE6">
          <w:rPr>
            <w:rFonts w:cstheme="minorHAnsi"/>
            <w:lang w:val="en-US"/>
          </w:rPr>
          <w:t xml:space="preserve">Instead </w:t>
        </w:r>
      </w:ins>
      <w:r w:rsidR="00B519DF">
        <w:rPr>
          <w:rFonts w:cstheme="minorHAnsi"/>
          <w:lang w:val="en-US"/>
        </w:rPr>
        <w:t>of inducing the genesis of ejectives in Eastern Armenian</w:t>
      </w:r>
      <w:ins w:id="769" w:author="Microsoft Office User" w:date="2020-08-13T16:05:00Z">
        <w:r w:rsidR="00400A78">
          <w:rPr>
            <w:rFonts w:cstheme="minorHAnsi"/>
            <w:lang w:val="en-US"/>
          </w:rPr>
          <w:t>,</w:t>
        </w:r>
      </w:ins>
      <w:r w:rsidR="00CF5931">
        <w:rPr>
          <w:rFonts w:cstheme="minorHAnsi"/>
          <w:lang w:val="en-US"/>
        </w:rPr>
        <w:t xml:space="preserve"> as was the case for Ossetic</w:t>
      </w:r>
      <w:r w:rsidR="00B519DF">
        <w:rPr>
          <w:rFonts w:cstheme="minorHAnsi"/>
          <w:lang w:val="en-US"/>
        </w:rPr>
        <w:t xml:space="preserve">, </w:t>
      </w:r>
      <w:del w:id="770" w:author="Microsoft Office User" w:date="2020-08-13T15:49:00Z">
        <w:r w:rsidR="00CF5931" w:rsidDel="001C6FE6">
          <w:rPr>
            <w:rFonts w:cstheme="minorHAnsi"/>
            <w:lang w:val="en-US"/>
          </w:rPr>
          <w:delText xml:space="preserve">however, </w:delText>
        </w:r>
      </w:del>
      <w:r w:rsidR="00CF5931">
        <w:rPr>
          <w:rFonts w:cstheme="minorHAnsi"/>
          <w:lang w:val="en-US"/>
        </w:rPr>
        <w:t xml:space="preserve">in this case it is </w:t>
      </w:r>
      <w:r w:rsidR="00B519DF">
        <w:rPr>
          <w:rFonts w:cstheme="minorHAnsi"/>
          <w:lang w:val="en-US"/>
        </w:rPr>
        <w:t xml:space="preserve">rather </w:t>
      </w:r>
      <w:r w:rsidR="00CF5931">
        <w:rPr>
          <w:rFonts w:cstheme="minorHAnsi"/>
          <w:lang w:val="en-US"/>
        </w:rPr>
        <w:t xml:space="preserve">argued that their proximity </w:t>
      </w:r>
      <w:r w:rsidR="00B519DF">
        <w:rPr>
          <w:rFonts w:cstheme="minorHAnsi"/>
          <w:lang w:val="en-US"/>
        </w:rPr>
        <w:t>“</w:t>
      </w:r>
      <w:r w:rsidR="00B519DF" w:rsidRPr="00B519DF">
        <w:rPr>
          <w:rFonts w:cstheme="minorHAnsi"/>
          <w:lang w:val="en-US"/>
        </w:rPr>
        <w:t>favored the preservation of a feature which was already present</w:t>
      </w:r>
      <w:r w:rsidR="00B519DF">
        <w:rPr>
          <w:rFonts w:cstheme="minorHAnsi"/>
          <w:lang w:val="en-US"/>
        </w:rPr>
        <w:t>” (Kortlandt 1985: 190).</w:t>
      </w:r>
      <w:r w:rsidR="00F05700">
        <w:rPr>
          <w:rFonts w:cstheme="minorHAnsi"/>
          <w:lang w:val="en-US"/>
        </w:rPr>
        <w:t xml:space="preserve"> Whatever took place, it was at a relatively high altitude environment </w:t>
      </w:r>
      <w:del w:id="771" w:author="Microsoft Office User" w:date="2020-08-13T16:05:00Z">
        <w:r w:rsidR="00F05700" w:rsidDel="007250FD">
          <w:rPr>
            <w:rFonts w:cstheme="minorHAnsi"/>
            <w:lang w:val="en-US"/>
          </w:rPr>
          <w:delText xml:space="preserve">of </w:delText>
        </w:r>
      </w:del>
      <w:ins w:id="772" w:author="Microsoft Office User" w:date="2020-08-13T16:05:00Z">
        <w:r w:rsidR="007250FD">
          <w:rPr>
            <w:rFonts w:cstheme="minorHAnsi"/>
            <w:lang w:val="en-US"/>
          </w:rPr>
          <w:t xml:space="preserve">in </w:t>
        </w:r>
      </w:ins>
      <w:r w:rsidR="00F05700">
        <w:rPr>
          <w:rFonts w:cstheme="minorHAnsi"/>
          <w:lang w:val="en-US"/>
        </w:rPr>
        <w:t xml:space="preserve">the North </w:t>
      </w:r>
      <w:commentRangeStart w:id="773"/>
      <w:commentRangeStart w:id="774"/>
      <w:r w:rsidR="00F05700">
        <w:rPr>
          <w:rFonts w:cstheme="minorHAnsi"/>
          <w:lang w:val="en-US"/>
        </w:rPr>
        <w:t>Caucasus</w:t>
      </w:r>
      <w:commentRangeEnd w:id="773"/>
      <w:r w:rsidR="007250FD">
        <w:rPr>
          <w:rStyle w:val="Kommentarzeichen"/>
        </w:rPr>
        <w:commentReference w:id="773"/>
      </w:r>
      <w:commentRangeEnd w:id="774"/>
      <w:r w:rsidR="00D1459A">
        <w:rPr>
          <w:rStyle w:val="Kommentarzeichen"/>
        </w:rPr>
        <w:commentReference w:id="774"/>
      </w:r>
      <w:r w:rsidR="00F05700">
        <w:rPr>
          <w:rFonts w:cstheme="minorHAnsi"/>
          <w:lang w:val="en-US"/>
        </w:rPr>
        <w:t xml:space="preserve">. </w:t>
      </w:r>
    </w:p>
    <w:p w14:paraId="130B191A" w14:textId="77777777" w:rsidR="00D14CEE" w:rsidRDefault="00D14CEE" w:rsidP="00D14CEE">
      <w:pPr>
        <w:spacing w:after="0" w:line="240" w:lineRule="auto"/>
        <w:rPr>
          <w:rStyle w:val="st"/>
          <w:lang w:val="en-US"/>
        </w:rPr>
      </w:pPr>
    </w:p>
    <w:p w14:paraId="0FC440E6" w14:textId="5CCDCEDE" w:rsidR="00215E13" w:rsidRDefault="00CF5931" w:rsidP="0018730E">
      <w:pPr>
        <w:spacing w:after="0" w:line="240" w:lineRule="auto"/>
        <w:rPr>
          <w:rStyle w:val="st"/>
          <w:lang w:val="en-US"/>
        </w:rPr>
      </w:pPr>
      <w:r>
        <w:rPr>
          <w:rFonts w:cstheme="minorHAnsi"/>
          <w:lang w:val="en-US"/>
        </w:rPr>
        <w:t xml:space="preserve">Since ejectives are not a significant factor in Sino-Tibetan languages, we move on to a discussion to uvulars, again starting with Indo-European. </w:t>
      </w:r>
      <w:r w:rsidR="00CE142E">
        <w:rPr>
          <w:rFonts w:cstheme="minorHAnsi"/>
          <w:lang w:val="en-US"/>
        </w:rPr>
        <w:t>To begin</w:t>
      </w:r>
      <w:ins w:id="776" w:author="Microsoft Office User" w:date="2020-08-13T16:06:00Z">
        <w:r w:rsidR="007250FD">
          <w:rPr>
            <w:rFonts w:cstheme="minorHAnsi"/>
            <w:lang w:val="en-US"/>
          </w:rPr>
          <w:t xml:space="preserve"> with</w:t>
        </w:r>
      </w:ins>
      <w:r>
        <w:rPr>
          <w:rFonts w:cstheme="minorHAnsi"/>
          <w:lang w:val="en-US"/>
        </w:rPr>
        <w:t xml:space="preserve">, </w:t>
      </w:r>
      <w:r w:rsidR="00CE142E">
        <w:rPr>
          <w:rFonts w:cstheme="minorHAnsi"/>
          <w:lang w:val="en-US"/>
        </w:rPr>
        <w:t>it is remarkable that among the Indo-European languages with this type of sound are exactly</w:t>
      </w:r>
      <w:r w:rsidR="00D14CEE">
        <w:rPr>
          <w:rFonts w:cstheme="minorHAnsi"/>
          <w:lang w:val="en-US"/>
        </w:rPr>
        <w:t xml:space="preserve"> </w:t>
      </w:r>
      <w:r w:rsidR="00CE142E">
        <w:rPr>
          <w:rFonts w:cstheme="minorHAnsi"/>
          <w:lang w:val="en-US"/>
        </w:rPr>
        <w:t>in Ossetic and Armenian</w:t>
      </w:r>
      <w:ins w:id="777" w:author="Reviewer" w:date="2020-08-13T20:54:00Z">
        <w:r w:rsidR="00D757E8">
          <w:rPr>
            <w:rFonts w:cstheme="minorHAnsi"/>
            <w:lang w:val="en-US"/>
          </w:rPr>
          <w:t>.</w:t>
        </w:r>
      </w:ins>
      <w:del w:id="778" w:author="Reviewer" w:date="2020-08-13T20:54:00Z">
        <w:r w:rsidR="00CE142E" w:rsidDel="00D757E8">
          <w:rPr>
            <w:rFonts w:cstheme="minorHAnsi"/>
            <w:lang w:val="en-US"/>
          </w:rPr>
          <w:delText>,</w:delText>
        </w:r>
      </w:del>
      <w:r w:rsidR="00CE142E">
        <w:rPr>
          <w:rFonts w:cstheme="minorHAnsi"/>
          <w:lang w:val="en-US"/>
        </w:rPr>
        <w:t xml:space="preserve"> </w:t>
      </w:r>
      <w:del w:id="779" w:author="Reviewer" w:date="2020-08-13T20:54:00Z">
        <w:r w:rsidR="00CE142E" w:rsidDel="00D757E8">
          <w:rPr>
            <w:rFonts w:cstheme="minorHAnsi"/>
            <w:lang w:val="en-US"/>
          </w:rPr>
          <w:delText>which,</w:delText>
        </w:r>
      </w:del>
      <w:ins w:id="780" w:author="Reviewer" w:date="2020-08-13T20:54:00Z">
        <w:r w:rsidR="00D757E8">
          <w:rPr>
            <w:rFonts w:cstheme="minorHAnsi"/>
            <w:lang w:val="en-US"/>
          </w:rPr>
          <w:t>These languages</w:t>
        </w:r>
      </w:ins>
      <w:ins w:id="781" w:author="Reviewer" w:date="2020-08-13T20:55:00Z">
        <w:r w:rsidR="00D757E8">
          <w:rPr>
            <w:rFonts w:cstheme="minorHAnsi"/>
            <w:lang w:val="en-US"/>
          </w:rPr>
          <w:t>,</w:t>
        </w:r>
      </w:ins>
      <w:r w:rsidR="00CE142E">
        <w:rPr>
          <w:rFonts w:cstheme="minorHAnsi"/>
          <w:lang w:val="en-US"/>
        </w:rPr>
        <w:t xml:space="preserve"> thus, do not only replicate one particular class of sounds of Caucasian languages, but </w:t>
      </w:r>
      <w:r w:rsidR="00CE142E">
        <w:rPr>
          <w:rFonts w:cstheme="minorHAnsi"/>
          <w:lang w:val="en-US"/>
        </w:rPr>
        <w:lastRenderedPageBreak/>
        <w:t xml:space="preserve">rather have similar consonant inventories </w:t>
      </w:r>
      <w:r w:rsidR="008559EC">
        <w:rPr>
          <w:rFonts w:cstheme="minorHAnsi"/>
          <w:lang w:val="en-US"/>
        </w:rPr>
        <w:t>as</w:t>
      </w:r>
      <w:r w:rsidR="00CE142E">
        <w:rPr>
          <w:rFonts w:cstheme="minorHAnsi"/>
          <w:lang w:val="en-US"/>
        </w:rPr>
        <w:t xml:space="preserve"> Caucasian languages</w:t>
      </w:r>
      <w:r w:rsidR="008559EC">
        <w:rPr>
          <w:rFonts w:cstheme="minorHAnsi"/>
          <w:lang w:val="en-US"/>
        </w:rPr>
        <w:t xml:space="preserve"> more generally</w:t>
      </w:r>
      <w:r w:rsidR="00CE142E">
        <w:rPr>
          <w:rFonts w:cstheme="minorHAnsi"/>
          <w:lang w:val="en-US"/>
        </w:rPr>
        <w:t xml:space="preserve">, </w:t>
      </w:r>
      <w:r w:rsidR="008559EC">
        <w:rPr>
          <w:rFonts w:cstheme="minorHAnsi"/>
          <w:lang w:val="en-US"/>
        </w:rPr>
        <w:t>as Caucasian langauges are</w:t>
      </w:r>
      <w:r w:rsidR="00CE142E">
        <w:rPr>
          <w:rFonts w:cstheme="minorHAnsi"/>
          <w:lang w:val="en-US"/>
        </w:rPr>
        <w:t xml:space="preserve"> saliently characterized by rich systems of both ejectives and uvulars. Klimov (1965)</w:t>
      </w:r>
      <w:r w:rsidR="008559EC">
        <w:rPr>
          <w:rFonts w:cstheme="minorHAnsi"/>
          <w:lang w:val="en-US"/>
        </w:rPr>
        <w:t>,</w:t>
      </w:r>
      <w:r w:rsidR="00CE142E">
        <w:rPr>
          <w:rFonts w:cstheme="minorHAnsi"/>
          <w:lang w:val="en-US"/>
        </w:rPr>
        <w:t xml:space="preserve"> Catford (1977) and Chiribka (2008) </w:t>
      </w:r>
      <w:del w:id="782" w:author="Microsoft Office User" w:date="2020-08-13T16:08:00Z">
        <w:r w:rsidR="00CE142E" w:rsidDel="002E5F65">
          <w:rPr>
            <w:rFonts w:cstheme="minorHAnsi"/>
            <w:lang w:val="en-US"/>
          </w:rPr>
          <w:delText xml:space="preserve">indeed </w:delText>
        </w:r>
      </w:del>
      <w:ins w:id="783" w:author="Microsoft Office User" w:date="2020-08-13T16:08:00Z">
        <w:r w:rsidR="002E5F65">
          <w:rPr>
            <w:rFonts w:cstheme="minorHAnsi"/>
            <w:lang w:val="en-US"/>
          </w:rPr>
          <w:t xml:space="preserve">all </w:t>
        </w:r>
      </w:ins>
      <w:r w:rsidR="00CE142E">
        <w:rPr>
          <w:rFonts w:cstheme="minorHAnsi"/>
          <w:lang w:val="en-US"/>
        </w:rPr>
        <w:t>noted that both ejectives and uvulars are areal features of the Caucasus;  however, the wider proliferation of uvulars in Northern Eurasia has led Tuite (1999) to question the possibility of using these as area-defining features (</w:t>
      </w:r>
      <w:ins w:id="784" w:author="Reviewer" w:date="2020-08-13T20:55:00Z">
        <w:r w:rsidR="00D757E8">
          <w:rPr>
            <w:rFonts w:cstheme="minorHAnsi"/>
            <w:lang w:val="en-US"/>
          </w:rPr>
          <w:t>see</w:t>
        </w:r>
      </w:ins>
      <w:del w:id="785" w:author="Reviewer" w:date="2020-08-13T20:55:00Z">
        <w:r w:rsidR="00CE142E" w:rsidDel="00D757E8">
          <w:rPr>
            <w:rFonts w:cstheme="minorHAnsi"/>
            <w:lang w:val="en-US"/>
          </w:rPr>
          <w:delText>cf.</w:delText>
        </w:r>
      </w:del>
      <w:r w:rsidR="00CE142E">
        <w:rPr>
          <w:rFonts w:cstheme="minorHAnsi"/>
          <w:lang w:val="en-US"/>
        </w:rPr>
        <w:t xml:space="preserve"> also Colarusso [1988]2016). Nevertheless, the uvular inventories of Caucasian languages is usually larger</w:t>
      </w:r>
      <w:ins w:id="786" w:author="Microsoft Office User" w:date="2020-08-13T16:09:00Z">
        <w:r w:rsidR="002E5F65">
          <w:rPr>
            <w:rFonts w:cstheme="minorHAnsi"/>
            <w:lang w:val="en-US"/>
          </w:rPr>
          <w:t>,</w:t>
        </w:r>
      </w:ins>
      <w:r w:rsidR="00CE142E">
        <w:rPr>
          <w:rFonts w:cstheme="minorHAnsi"/>
          <w:lang w:val="en-US"/>
        </w:rPr>
        <w:t xml:space="preserve"> by far</w:t>
      </w:r>
      <w:ins w:id="787" w:author="Microsoft Office User" w:date="2020-08-13T16:09:00Z">
        <w:r w:rsidR="002E5F65">
          <w:rPr>
            <w:rFonts w:cstheme="minorHAnsi"/>
            <w:lang w:val="en-US"/>
          </w:rPr>
          <w:t>,</w:t>
        </w:r>
      </w:ins>
      <w:r w:rsidR="00CE142E">
        <w:rPr>
          <w:rFonts w:cstheme="minorHAnsi"/>
          <w:lang w:val="en-US"/>
        </w:rPr>
        <w:t xml:space="preserve"> than those of other European languages (Chiribka 2008: 47-48)</w:t>
      </w:r>
      <w:r w:rsidR="00C53F40">
        <w:rPr>
          <w:rFonts w:cstheme="minorHAnsi"/>
          <w:lang w:val="en-US"/>
        </w:rPr>
        <w:t xml:space="preserve">. </w:t>
      </w:r>
      <w:r w:rsidR="00215E13">
        <w:rPr>
          <w:lang w:val="en-US"/>
        </w:rPr>
        <w:t xml:space="preserve">While the decision whether uvulars in the Caucasus can or cannot be considered </w:t>
      </w:r>
      <w:r w:rsidR="00B86A2D">
        <w:rPr>
          <w:lang w:val="en-US"/>
        </w:rPr>
        <w:t xml:space="preserve">a </w:t>
      </w:r>
      <w:r w:rsidR="00215E13">
        <w:rPr>
          <w:lang w:val="en-US"/>
        </w:rPr>
        <w:t>contact-induced</w:t>
      </w:r>
      <w:r w:rsidR="00B86A2D">
        <w:rPr>
          <w:lang w:val="en-US"/>
        </w:rPr>
        <w:t xml:space="preserve"> areal feature</w:t>
      </w:r>
      <w:r w:rsidR="00215E13">
        <w:rPr>
          <w:lang w:val="en-US"/>
        </w:rPr>
        <w:t xml:space="preserve"> is a matter for specialists to decide</w:t>
      </w:r>
      <w:ins w:id="788" w:author="Microsoft Office User" w:date="2020-08-13T16:09:00Z">
        <w:r w:rsidR="002E5F65">
          <w:rPr>
            <w:lang w:val="en-US"/>
          </w:rPr>
          <w:t xml:space="preserve">. </w:t>
        </w:r>
      </w:ins>
      <w:del w:id="789" w:author="Microsoft Office User" w:date="2020-08-13T16:09:00Z">
        <w:r w:rsidR="008559EC" w:rsidDel="002E5F65">
          <w:rPr>
            <w:lang w:val="en-US"/>
          </w:rPr>
          <w:delText>,</w:delText>
        </w:r>
        <w:r w:rsidR="00215E13" w:rsidDel="002E5F65">
          <w:rPr>
            <w:lang w:val="en-US"/>
          </w:rPr>
          <w:delText xml:space="preserve"> h</w:delText>
        </w:r>
      </w:del>
      <w:ins w:id="790" w:author="Microsoft Office User" w:date="2020-08-13T16:09:00Z">
        <w:r w:rsidR="002E5F65">
          <w:rPr>
            <w:lang w:val="en-US"/>
          </w:rPr>
          <w:t>H</w:t>
        </w:r>
      </w:ins>
      <w:r w:rsidR="00215E13">
        <w:rPr>
          <w:lang w:val="en-US"/>
        </w:rPr>
        <w:t xml:space="preserve">ere, we </w:t>
      </w:r>
      <w:r w:rsidR="00C53F40">
        <w:rPr>
          <w:lang w:val="en-US"/>
        </w:rPr>
        <w:t xml:space="preserve">wish to </w:t>
      </w:r>
      <w:r w:rsidR="00215E13">
        <w:rPr>
          <w:lang w:val="en-US"/>
        </w:rPr>
        <w:t xml:space="preserve">note that also in the </w:t>
      </w:r>
      <w:r w:rsidR="008559EC">
        <w:rPr>
          <w:lang w:val="en-US"/>
        </w:rPr>
        <w:t>mountain</w:t>
      </w:r>
      <w:ins w:id="791" w:author="Reviewer" w:date="2020-08-13T20:55:00Z">
        <w:r w:rsidR="00D757E8">
          <w:rPr>
            <w:lang w:val="en-US"/>
          </w:rPr>
          <w:t>s</w:t>
        </w:r>
      </w:ins>
      <w:r w:rsidR="008559EC">
        <w:rPr>
          <w:lang w:val="en-US"/>
        </w:rPr>
        <w:t xml:space="preserve"> of the </w:t>
      </w:r>
      <w:r w:rsidR="00215E13">
        <w:rPr>
          <w:lang w:val="en-US"/>
        </w:rPr>
        <w:t>Hindu Kush</w:t>
      </w:r>
      <w:ins w:id="792" w:author="Microsoft Office User" w:date="2020-08-13T16:09:00Z">
        <w:r w:rsidR="002E5F65">
          <w:rPr>
            <w:lang w:val="en-US"/>
          </w:rPr>
          <w:t>,</w:t>
        </w:r>
      </w:ins>
      <w:r w:rsidR="00215E13">
        <w:rPr>
          <w:lang w:val="en-US"/>
        </w:rPr>
        <w:t xml:space="preserve"> there are higher than expected frequencies of uvulars </w:t>
      </w:r>
      <w:r w:rsidR="008559EC">
        <w:rPr>
          <w:lang w:val="en-US"/>
        </w:rPr>
        <w:t>in Indo-European languages</w:t>
      </w:r>
      <w:ins w:id="793" w:author="Microsoft Office User" w:date="2020-08-13T16:09:00Z">
        <w:r w:rsidR="002E5F65">
          <w:rPr>
            <w:lang w:val="en-US"/>
          </w:rPr>
          <w:t>,</w:t>
        </w:r>
      </w:ins>
      <w:r w:rsidR="008559EC">
        <w:rPr>
          <w:lang w:val="en-US"/>
        </w:rPr>
        <w:t xml:space="preserve"> </w:t>
      </w:r>
      <w:r w:rsidR="00215E13">
        <w:rPr>
          <w:lang w:val="en-US"/>
        </w:rPr>
        <w:t>when compared with the cross-linguistic average</w:t>
      </w:r>
      <w:r w:rsidR="00C53F40">
        <w:rPr>
          <w:lang w:val="en-US"/>
        </w:rPr>
        <w:t xml:space="preserve"> </w:t>
      </w:r>
      <w:ins w:id="794" w:author="Reviewer" w:date="2020-08-13T21:02:00Z">
        <w:r w:rsidR="0014265D">
          <w:rPr>
            <w:lang w:val="en-US"/>
          </w:rPr>
          <w:t xml:space="preserve">as represented in </w:t>
        </w:r>
      </w:ins>
      <w:ins w:id="795" w:author="Reviewer" w:date="2020-08-13T21:03:00Z">
        <w:r w:rsidR="0014265D">
          <w:rPr>
            <w:lang w:val="en-US"/>
          </w:rPr>
          <w:t xml:space="preserve">Maddieson’s (2013c) WALS chapter </w:t>
        </w:r>
      </w:ins>
      <w:r w:rsidR="00C53F40">
        <w:rPr>
          <w:lang w:val="en-US"/>
        </w:rPr>
        <w:t>(Liljegren 2017: 121)</w:t>
      </w:r>
      <w:r w:rsidR="00215E13">
        <w:rPr>
          <w:lang w:val="en-US"/>
        </w:rPr>
        <w:t>. Contact with the prestigious Persian language, which has a</w:t>
      </w:r>
      <w:del w:id="796" w:author="Microsoft Office User" w:date="2020-08-13T16:10:00Z">
        <w:r w:rsidR="00215E13" w:rsidDel="002460E5">
          <w:rPr>
            <w:lang w:val="en-US"/>
          </w:rPr>
          <w:delText>n</w:delText>
        </w:r>
      </w:del>
      <w:r w:rsidR="00215E13">
        <w:rPr>
          <w:lang w:val="en-US"/>
        </w:rPr>
        <w:t xml:space="preserve"> uvular, is a relevant factor for the occurrence of uvulars in Indo-Aryan languages of the </w:t>
      </w:r>
      <w:r w:rsidR="00C53F40">
        <w:rPr>
          <w:lang w:val="en-US"/>
        </w:rPr>
        <w:t>Hindu Kush,</w:t>
      </w:r>
      <w:r w:rsidR="00215E13">
        <w:rPr>
          <w:lang w:val="en-US"/>
        </w:rPr>
        <w:t xml:space="preserve"> where they occur in Perso-Arabic loanwords as a “prestige pronunciation” (Liljegren 2017: 121</w:t>
      </w:r>
      <w:r w:rsidR="00C53F40">
        <w:rPr>
          <w:lang w:val="en-US"/>
        </w:rPr>
        <w:t>)</w:t>
      </w:r>
      <w:del w:id="797" w:author="Microsoft Office User" w:date="2020-08-13T16:11:00Z">
        <w:r w:rsidR="00C53F40" w:rsidDel="002460E5">
          <w:rPr>
            <w:lang w:val="en-US"/>
          </w:rPr>
          <w:delText xml:space="preserve"> – </w:delText>
        </w:r>
      </w:del>
      <w:ins w:id="798" w:author="Microsoft Office User" w:date="2020-08-13T16:11:00Z">
        <w:r w:rsidR="002460E5">
          <w:rPr>
            <w:lang w:val="en-US"/>
          </w:rPr>
          <w:t xml:space="preserve">. </w:t>
        </w:r>
      </w:ins>
      <w:del w:id="799" w:author="Microsoft Office User" w:date="2020-08-13T16:11:00Z">
        <w:r w:rsidR="00C53F40" w:rsidDel="002460E5">
          <w:rPr>
            <w:lang w:val="en-US"/>
          </w:rPr>
          <w:delText>indeed</w:delText>
        </w:r>
      </w:del>
      <w:ins w:id="800" w:author="Microsoft Office User" w:date="2020-08-13T16:11:00Z">
        <w:r w:rsidR="002460E5">
          <w:rPr>
            <w:lang w:val="en-US"/>
          </w:rPr>
          <w:t>Indeed</w:t>
        </w:r>
      </w:ins>
      <w:del w:id="801" w:author="Microsoft Office User" w:date="2020-08-13T16:11:00Z">
        <w:r w:rsidR="00C53F40" w:rsidDel="002460E5">
          <w:rPr>
            <w:lang w:val="en-US"/>
          </w:rPr>
          <w:delText>,</w:delText>
        </w:r>
      </w:del>
      <w:r w:rsidR="00C53F40">
        <w:rPr>
          <w:lang w:val="en-US"/>
        </w:rPr>
        <w:t xml:space="preserve"> in some but not all Indo-Aryan languages</w:t>
      </w:r>
      <w:ins w:id="802" w:author="Microsoft Office User" w:date="2020-08-13T16:11:00Z">
        <w:r w:rsidR="002460E5">
          <w:rPr>
            <w:lang w:val="en-US"/>
          </w:rPr>
          <w:t>,</w:t>
        </w:r>
      </w:ins>
      <w:r w:rsidR="00C53F40">
        <w:rPr>
          <w:lang w:val="en-US"/>
        </w:rPr>
        <w:t xml:space="preserve"> uvulars </w:t>
      </w:r>
      <w:del w:id="803" w:author="Microsoft Office User" w:date="2020-08-13T16:11:00Z">
        <w:r w:rsidR="00552049" w:rsidDel="002460E5">
          <w:rPr>
            <w:lang w:val="en-US"/>
          </w:rPr>
          <w:delText>thus having</w:delText>
        </w:r>
      </w:del>
      <w:ins w:id="804" w:author="Microsoft Office User" w:date="2020-08-13T16:11:00Z">
        <w:r w:rsidR="002460E5">
          <w:rPr>
            <w:lang w:val="en-US"/>
          </w:rPr>
          <w:t>have</w:t>
        </w:r>
      </w:ins>
      <w:r w:rsidR="00552049">
        <w:rPr>
          <w:lang w:val="en-US"/>
        </w:rPr>
        <w:t xml:space="preserve"> a somewhat marginal status</w:t>
      </w:r>
      <w:ins w:id="805" w:author="Microsoft Office User" w:date="2020-08-13T16:11:00Z">
        <w:r w:rsidR="002460E5">
          <w:rPr>
            <w:lang w:val="en-US"/>
          </w:rPr>
          <w:t xml:space="preserve">. </w:t>
        </w:r>
      </w:ins>
      <w:ins w:id="806" w:author="Microsoft Office User" w:date="2020-08-13T16:12:00Z">
        <w:r w:rsidR="002460E5">
          <w:rPr>
            <w:lang w:val="en-US"/>
          </w:rPr>
          <w:t xml:space="preserve">Note </w:t>
        </w:r>
      </w:ins>
      <w:del w:id="807" w:author="Microsoft Office User" w:date="2020-08-13T16:12:00Z">
        <w:r w:rsidR="00552049" w:rsidDel="002460E5">
          <w:rPr>
            <w:lang w:val="en-US"/>
          </w:rPr>
          <w:delText>, and a</w:delText>
        </w:r>
      </w:del>
      <w:ins w:id="808" w:author="Microsoft Office User" w:date="2020-08-13T16:12:00Z">
        <w:r w:rsidR="002460E5">
          <w:rPr>
            <w:lang w:val="en-US"/>
          </w:rPr>
          <w:t>a</w:t>
        </w:r>
      </w:ins>
      <w:r w:rsidR="00552049">
        <w:rPr>
          <w:lang w:val="en-US"/>
        </w:rPr>
        <w:t xml:space="preserve">lso </w:t>
      </w:r>
      <w:ins w:id="809" w:author="Microsoft Office User" w:date="2020-08-13T16:12:00Z">
        <w:r w:rsidR="002460E5">
          <w:rPr>
            <w:lang w:val="en-US"/>
          </w:rPr>
          <w:t xml:space="preserve">that </w:t>
        </w:r>
      </w:ins>
      <w:r w:rsidR="00552049">
        <w:rPr>
          <w:lang w:val="en-US"/>
        </w:rPr>
        <w:t xml:space="preserve">in other </w:t>
      </w:r>
      <w:r w:rsidR="00C53F40">
        <w:rPr>
          <w:lang w:val="en-US"/>
        </w:rPr>
        <w:t xml:space="preserve">Indo-Aryan </w:t>
      </w:r>
      <w:r w:rsidR="00552049">
        <w:rPr>
          <w:lang w:val="en-US"/>
        </w:rPr>
        <w:t xml:space="preserve">languages, the contrast </w:t>
      </w:r>
      <w:r w:rsidR="00C53F40">
        <w:rPr>
          <w:lang w:val="en-US"/>
        </w:rPr>
        <w:t xml:space="preserve">between velar and uvular stops </w:t>
      </w:r>
      <w:r w:rsidR="00552049">
        <w:rPr>
          <w:lang w:val="en-US"/>
        </w:rPr>
        <w:t xml:space="preserve">is not always strongly established (Tikkanen 2008: 253). </w:t>
      </w:r>
      <w:r w:rsidR="00215E13">
        <w:rPr>
          <w:lang w:val="en-US"/>
        </w:rPr>
        <w:t xml:space="preserve">However, as is the case with ejectives in Ossetic, they are </w:t>
      </w:r>
      <w:r w:rsidR="008559EC">
        <w:rPr>
          <w:lang w:val="en-US"/>
        </w:rPr>
        <w:t>more deeply entrenched in the phonological inventories of languages from the northern part of the Hindu Kush</w:t>
      </w:r>
      <w:del w:id="810" w:author="Reviewer" w:date="2020-08-13T20:56:00Z">
        <w:r w:rsidR="008559EC" w:rsidDel="00D757E8">
          <w:rPr>
            <w:lang w:val="en-US"/>
          </w:rPr>
          <w:delText xml:space="preserve"> region</w:delText>
        </w:r>
      </w:del>
      <w:r w:rsidR="008559EC">
        <w:rPr>
          <w:lang w:val="en-US"/>
        </w:rPr>
        <w:t xml:space="preserve">, where they are </w:t>
      </w:r>
      <w:r w:rsidR="00215E13">
        <w:rPr>
          <w:lang w:val="en-US"/>
        </w:rPr>
        <w:t xml:space="preserve">also found in native vocabulary </w:t>
      </w:r>
      <w:r w:rsidR="00552049">
        <w:rPr>
          <w:lang w:val="en-US"/>
        </w:rPr>
        <w:t>(Liljegren 2017: 121)</w:t>
      </w:r>
      <w:r w:rsidR="00215E13">
        <w:rPr>
          <w:lang w:val="en-US"/>
        </w:rPr>
        <w:t xml:space="preserve">. </w:t>
      </w:r>
      <w:r w:rsidR="00D14CEE">
        <w:rPr>
          <w:lang w:val="en-US"/>
        </w:rPr>
        <w:t>Tracing the history further back, the Persian uvular</w:t>
      </w:r>
      <w:r w:rsidR="008559EC">
        <w:rPr>
          <w:lang w:val="en-US"/>
        </w:rPr>
        <w:t xml:space="preserve"> itself</w:t>
      </w:r>
      <w:r w:rsidR="00D14CEE">
        <w:rPr>
          <w:lang w:val="en-US"/>
        </w:rPr>
        <w:t xml:space="preserve">, while having internal sources, </w:t>
      </w:r>
      <w:r w:rsidR="00B86A2D">
        <w:rPr>
          <w:lang w:val="en-US"/>
        </w:rPr>
        <w:t xml:space="preserve">earlier </w:t>
      </w:r>
      <w:r w:rsidR="00D14CEE">
        <w:rPr>
          <w:lang w:val="en-US"/>
        </w:rPr>
        <w:t xml:space="preserve">received a major “boost” </w:t>
      </w:r>
      <w:r w:rsidR="008559EC">
        <w:rPr>
          <w:lang w:val="en-US"/>
        </w:rPr>
        <w:t xml:space="preserve">in frequency and functional load </w:t>
      </w:r>
      <w:r w:rsidR="00D14CEE">
        <w:rPr>
          <w:lang w:val="en-US"/>
        </w:rPr>
        <w:t>through the massive influx of Arabic loanwords (Bijankhan 2018</w:t>
      </w:r>
      <w:r w:rsidR="00552049">
        <w:rPr>
          <w:lang w:val="en-US"/>
        </w:rPr>
        <w:t>).</w:t>
      </w:r>
      <w:r w:rsidR="00C53F40">
        <w:rPr>
          <w:lang w:val="en-US"/>
        </w:rPr>
        <w:t xml:space="preserve"> Here, we can trace aspects of the genesis of the areal-typological uvular belt from northwest Africa to Central Asia which Tikkanen (2008) describes</w:t>
      </w:r>
      <w:r w:rsidR="00B86A2D">
        <w:rPr>
          <w:lang w:val="en-US"/>
        </w:rPr>
        <w:t xml:space="preserve"> to individual language contact events. </w:t>
      </w:r>
      <w:r w:rsidR="000D229F">
        <w:rPr>
          <w:lang w:val="en-US"/>
        </w:rPr>
        <w:t>Uvular consonants, especially rhotics,</w:t>
      </w:r>
      <w:r w:rsidR="00C53F40">
        <w:rPr>
          <w:lang w:val="en-US"/>
        </w:rPr>
        <w:t xml:space="preserve"> however,</w:t>
      </w:r>
      <w:r w:rsidR="000D229F">
        <w:rPr>
          <w:lang w:val="en-US"/>
        </w:rPr>
        <w:t xml:space="preserve"> are also prominent in many languages of Europe. Again, the history of this phenomenon is contact-induced: uvular articulation of the rhotic originated in the Parisian dialect of French in the 17</w:t>
      </w:r>
      <w:r w:rsidR="000D229F" w:rsidRPr="000D229F">
        <w:rPr>
          <w:vertAlign w:val="superscript"/>
          <w:lang w:val="en-US"/>
        </w:rPr>
        <w:t>th</w:t>
      </w:r>
      <w:r w:rsidR="000D229F">
        <w:rPr>
          <w:lang w:val="en-US"/>
        </w:rPr>
        <w:t xml:space="preserve"> century, and, as is the case for the Hindu Kush, spread as a prestige phenomenon from there</w:t>
      </w:r>
      <w:ins w:id="811" w:author="Microsoft Office User" w:date="2020-08-13T16:13:00Z">
        <w:r w:rsidR="002460E5">
          <w:rPr>
            <w:lang w:val="en-US"/>
          </w:rPr>
          <w:t>;</w:t>
        </w:r>
      </w:ins>
      <w:r w:rsidR="000D229F">
        <w:rPr>
          <w:lang w:val="en-US"/>
        </w:rPr>
        <w:t xml:space="preserve"> first to the metropolitan centers of other countries (and thereby across language boundaries) and from there further</w:t>
      </w:r>
      <w:ins w:id="812" w:author="Reviewer" w:date="2020-08-13T20:57:00Z">
        <w:r w:rsidR="0014265D">
          <w:rPr>
            <w:lang w:val="en-US"/>
          </w:rPr>
          <w:t xml:space="preserve"> also to more rural areas</w:t>
        </w:r>
      </w:ins>
      <w:del w:id="813" w:author="Reviewer" w:date="2020-08-13T20:57:00Z">
        <w:r w:rsidR="000D229F" w:rsidDel="0014265D">
          <w:rPr>
            <w:lang w:val="en-US"/>
          </w:rPr>
          <w:delText xml:space="preserve"> down the line </w:delText>
        </w:r>
      </w:del>
      <w:r w:rsidR="000D229F">
        <w:rPr>
          <w:lang w:val="en-US"/>
        </w:rPr>
        <w:t>(Trudgill 1974)</w:t>
      </w:r>
      <w:r w:rsidR="0069265A">
        <w:rPr>
          <w:lang w:val="en-US"/>
        </w:rPr>
        <w:t xml:space="preserve">. </w:t>
      </w:r>
      <w:r w:rsidR="00552049">
        <w:rPr>
          <w:lang w:val="en-US"/>
        </w:rPr>
        <w:t>While</w:t>
      </w:r>
      <w:del w:id="814" w:author="Microsoft Office User" w:date="2020-08-13T16:14:00Z">
        <w:r w:rsidR="00497C92" w:rsidDel="002460E5">
          <w:rPr>
            <w:lang w:val="en-US"/>
          </w:rPr>
          <w:delText>,</w:delText>
        </w:r>
      </w:del>
      <w:r w:rsidR="00552049">
        <w:rPr>
          <w:lang w:val="en-US"/>
        </w:rPr>
        <w:t xml:space="preserve"> of course</w:t>
      </w:r>
      <w:del w:id="815" w:author="Microsoft Office User" w:date="2020-08-13T16:14:00Z">
        <w:r w:rsidR="00552049" w:rsidDel="002460E5">
          <w:rPr>
            <w:lang w:val="en-US"/>
          </w:rPr>
          <w:delText>,</w:delText>
        </w:r>
      </w:del>
      <w:r w:rsidR="00552049">
        <w:rPr>
          <w:lang w:val="en-US"/>
        </w:rPr>
        <w:t xml:space="preserve"> </w:t>
      </w:r>
      <w:del w:id="816" w:author="Microsoft Office User" w:date="2020-08-13T16:14:00Z">
        <w:r w:rsidR="00552049" w:rsidDel="002460E5">
          <w:rPr>
            <w:lang w:val="en-US"/>
          </w:rPr>
          <w:delText xml:space="preserve">the </w:delText>
        </w:r>
      </w:del>
      <w:ins w:id="817" w:author="Microsoft Office User" w:date="2020-08-13T16:14:00Z">
        <w:r w:rsidR="002460E5">
          <w:rPr>
            <w:lang w:val="en-US"/>
          </w:rPr>
          <w:t xml:space="preserve">this </w:t>
        </w:r>
      </w:ins>
      <w:r w:rsidR="00552049">
        <w:rPr>
          <w:lang w:val="en-US"/>
        </w:rPr>
        <w:t>literature review is selective</w:t>
      </w:r>
      <w:ins w:id="818" w:author="Microsoft Office User" w:date="2020-08-13T16:14:00Z">
        <w:r w:rsidR="002460E5">
          <w:rPr>
            <w:lang w:val="en-US"/>
          </w:rPr>
          <w:t>,</w:t>
        </w:r>
      </w:ins>
      <w:r w:rsidR="00552049">
        <w:rPr>
          <w:lang w:val="en-US"/>
        </w:rPr>
        <w:t xml:space="preserve"> and there are cases</w:t>
      </w:r>
      <w:del w:id="819" w:author="Microsoft Office User" w:date="2020-08-13T16:14:00Z">
        <w:r w:rsidR="00552049" w:rsidDel="002460E5">
          <w:rPr>
            <w:lang w:val="en-US"/>
          </w:rPr>
          <w:delText>, like</w:delText>
        </w:r>
      </w:del>
      <w:ins w:id="820" w:author="Microsoft Office User" w:date="2020-08-13T16:14:00Z">
        <w:r w:rsidR="002460E5">
          <w:rPr>
            <w:lang w:val="en-US"/>
          </w:rPr>
          <w:t xml:space="preserve"> including</w:t>
        </w:r>
      </w:ins>
      <w:r w:rsidR="00552049">
        <w:rPr>
          <w:lang w:val="en-US"/>
        </w:rPr>
        <w:t xml:space="preserve"> Turkic and Mongolic, where uvulars arose apparently entirely from internal sources through </w:t>
      </w:r>
      <w:r w:rsidR="00552049">
        <w:rPr>
          <w:rStyle w:val="st"/>
          <w:lang w:val="en-US"/>
        </w:rPr>
        <w:t>the phonologization of an originally allophonic variation in the context of back vowels that still persists in some languages (Tikk</w:t>
      </w:r>
      <w:r w:rsidR="0069265A">
        <w:rPr>
          <w:rStyle w:val="st"/>
          <w:lang w:val="en-US"/>
        </w:rPr>
        <w:t>a</w:t>
      </w:r>
      <w:r w:rsidR="00552049">
        <w:rPr>
          <w:rStyle w:val="st"/>
          <w:lang w:val="en-US"/>
        </w:rPr>
        <w:t>nen 2008</w:t>
      </w:r>
      <w:del w:id="821" w:author="Microsoft Office User" w:date="2020-08-13T16:15:00Z">
        <w:r w:rsidR="00552049" w:rsidDel="002460E5">
          <w:rPr>
            <w:rStyle w:val="st"/>
            <w:lang w:val="en-US"/>
          </w:rPr>
          <w:delText xml:space="preserve">), </w:delText>
        </w:r>
      </w:del>
      <w:ins w:id="822" w:author="Microsoft Office User" w:date="2020-08-13T16:15:00Z">
        <w:r w:rsidR="002460E5">
          <w:rPr>
            <w:rStyle w:val="st"/>
            <w:lang w:val="en-US"/>
          </w:rPr>
          <w:t xml:space="preserve">). Note however, that </w:t>
        </w:r>
      </w:ins>
      <w:r w:rsidR="00552049">
        <w:rPr>
          <w:rStyle w:val="st"/>
          <w:lang w:val="en-US"/>
        </w:rPr>
        <w:t xml:space="preserve">the present-day distribution of uvulars is </w:t>
      </w:r>
      <w:r w:rsidR="008559EC">
        <w:rPr>
          <w:rStyle w:val="st"/>
          <w:lang w:val="en-US"/>
        </w:rPr>
        <w:t xml:space="preserve">strongly </w:t>
      </w:r>
      <w:r w:rsidR="00552049">
        <w:rPr>
          <w:rStyle w:val="st"/>
          <w:lang w:val="en-US"/>
        </w:rPr>
        <w:t>influenced by areal factors</w:t>
      </w:r>
      <w:r w:rsidR="008559EC">
        <w:rPr>
          <w:rStyle w:val="st"/>
          <w:lang w:val="en-US"/>
        </w:rPr>
        <w:t xml:space="preserve">, </w:t>
      </w:r>
      <w:r w:rsidR="00552049">
        <w:rPr>
          <w:rStyle w:val="st"/>
          <w:lang w:val="en-US"/>
        </w:rPr>
        <w:t>and language contact seems to have played a significant role in its genesis.</w:t>
      </w:r>
      <w:r w:rsidR="0069265A">
        <w:rPr>
          <w:rStyle w:val="Funotenzeichen"/>
          <w:lang w:val="en-US"/>
        </w:rPr>
        <w:footnoteReference w:id="4"/>
      </w:r>
    </w:p>
    <w:p w14:paraId="7B093F0A" w14:textId="77777777" w:rsidR="00042A01" w:rsidRPr="00C53F40" w:rsidRDefault="00042A01" w:rsidP="0018730E">
      <w:pPr>
        <w:spacing w:after="0" w:line="240" w:lineRule="auto"/>
        <w:rPr>
          <w:rStyle w:val="st"/>
          <w:rFonts w:cstheme="minorHAnsi"/>
          <w:lang w:val="en-US"/>
        </w:rPr>
      </w:pPr>
    </w:p>
    <w:p w14:paraId="3D8AB111" w14:textId="4B5A4343" w:rsidR="00CF629F" w:rsidRDefault="00C53F40" w:rsidP="00A05769">
      <w:pPr>
        <w:spacing w:after="0" w:line="240" w:lineRule="auto"/>
        <w:rPr>
          <w:lang w:val="en-US"/>
        </w:rPr>
      </w:pPr>
      <w:r>
        <w:rPr>
          <w:rStyle w:val="st"/>
          <w:lang w:val="en-US"/>
        </w:rPr>
        <w:t xml:space="preserve">Finally, </w:t>
      </w:r>
      <w:r w:rsidR="00042A01">
        <w:rPr>
          <w:rStyle w:val="st"/>
          <w:lang w:val="en-US"/>
        </w:rPr>
        <w:t>we explore</w:t>
      </w:r>
      <w:ins w:id="823" w:author="Microsoft Office User" w:date="2020-08-13T16:15:00Z">
        <w:r w:rsidR="002460E5">
          <w:rPr>
            <w:rStyle w:val="st"/>
            <w:lang w:val="en-US"/>
          </w:rPr>
          <w:t>d</w:t>
        </w:r>
      </w:ins>
      <w:r w:rsidR="00042A01">
        <w:rPr>
          <w:rStyle w:val="st"/>
          <w:lang w:val="en-US"/>
        </w:rPr>
        <w:t xml:space="preserve"> the apparent phylogenetic signal in </w:t>
      </w:r>
      <w:r w:rsidR="008559EC">
        <w:rPr>
          <w:rStyle w:val="st"/>
          <w:lang w:val="en-US"/>
        </w:rPr>
        <w:t xml:space="preserve">the </w:t>
      </w:r>
      <w:del w:id="824" w:author="Reviewer" w:date="2020-08-13T20:24:00Z">
        <w:r w:rsidR="008559EC" w:rsidDel="00B92C43">
          <w:rPr>
            <w:rStyle w:val="st"/>
            <w:lang w:val="en-US"/>
          </w:rPr>
          <w:delText xml:space="preserve">evolution </w:delText>
        </w:r>
      </w:del>
      <w:ins w:id="825" w:author="Reviewer" w:date="2020-08-13T20:24:00Z">
        <w:r w:rsidR="00B92C43">
          <w:rPr>
            <w:rStyle w:val="st"/>
            <w:lang w:val="en-US"/>
          </w:rPr>
          <w:t xml:space="preserve">diachronic development </w:t>
        </w:r>
      </w:ins>
      <w:r w:rsidR="008559EC">
        <w:rPr>
          <w:rStyle w:val="st"/>
          <w:lang w:val="en-US"/>
        </w:rPr>
        <w:t xml:space="preserve">of uvulars in </w:t>
      </w:r>
      <w:r w:rsidR="00042A01">
        <w:rPr>
          <w:rStyle w:val="st"/>
          <w:lang w:val="en-US"/>
        </w:rPr>
        <w:t>Sino-Tibetan</w:t>
      </w:r>
      <w:del w:id="826" w:author="Microsoft Office User" w:date="2020-08-13T16:15:00Z">
        <w:r w:rsidR="00042A01" w:rsidDel="00D5050A">
          <w:rPr>
            <w:rStyle w:val="st"/>
            <w:lang w:val="en-US"/>
          </w:rPr>
          <w:delText xml:space="preserve"> further</w:delText>
        </w:r>
      </w:del>
      <w:del w:id="827" w:author="Microsoft Office User" w:date="2020-08-13T16:16:00Z">
        <w:r w:rsidR="00042A01" w:rsidDel="00D5050A">
          <w:rPr>
            <w:rStyle w:val="st"/>
            <w:lang w:val="en-US"/>
          </w:rPr>
          <w:delText>,</w:delText>
        </w:r>
      </w:del>
      <w:ins w:id="828" w:author="Microsoft Office User" w:date="2020-08-13T16:16:00Z">
        <w:r w:rsidR="00D5050A">
          <w:rPr>
            <w:rStyle w:val="st"/>
            <w:lang w:val="en-US"/>
          </w:rPr>
          <w:t>; i</w:t>
        </w:r>
      </w:ins>
      <w:del w:id="829" w:author="Microsoft Office User" w:date="2020-08-13T16:16:00Z">
        <w:r w:rsidR="00042A01" w:rsidDel="00D5050A">
          <w:rPr>
            <w:rStyle w:val="st"/>
            <w:lang w:val="en-US"/>
          </w:rPr>
          <w:delText xml:space="preserve"> in </w:delText>
        </w:r>
      </w:del>
      <w:ins w:id="830" w:author="Microsoft Office User" w:date="2020-08-13T16:16:00Z">
        <w:r w:rsidR="00D5050A">
          <w:rPr>
            <w:rStyle w:val="st"/>
            <w:lang w:val="en-US"/>
          </w:rPr>
          <w:t xml:space="preserve">n </w:t>
        </w:r>
      </w:ins>
      <w:r w:rsidR="00042A01">
        <w:rPr>
          <w:rStyle w:val="st"/>
          <w:lang w:val="en-US"/>
        </w:rPr>
        <w:t>particular</w:t>
      </w:r>
      <w:ins w:id="831" w:author="Microsoft Office User" w:date="2020-08-13T16:16:00Z">
        <w:r w:rsidR="00D5050A">
          <w:rPr>
            <w:rStyle w:val="st"/>
            <w:lang w:val="en-US"/>
          </w:rPr>
          <w:t>,</w:t>
        </w:r>
      </w:ins>
      <w:r w:rsidR="00042A01">
        <w:rPr>
          <w:rStyle w:val="st"/>
          <w:lang w:val="en-US"/>
        </w:rPr>
        <w:t xml:space="preserve"> with a view to assessing whether it may have something to do with the environment in which </w:t>
      </w:r>
      <w:ins w:id="832" w:author="Reviewer" w:date="2020-08-13T20:58:00Z">
        <w:r w:rsidR="0014265D">
          <w:rPr>
            <w:rStyle w:val="st"/>
            <w:lang w:val="en-US"/>
          </w:rPr>
          <w:t>d</w:t>
        </w:r>
      </w:ins>
      <w:del w:id="833" w:author="Reviewer" w:date="2020-08-13T20:58:00Z">
        <w:r w:rsidR="00042A01" w:rsidDel="0014265D">
          <w:rPr>
            <w:rStyle w:val="st"/>
            <w:lang w:val="en-US"/>
          </w:rPr>
          <w:delText xml:space="preserve">this </w:delText>
        </w:r>
      </w:del>
      <w:ins w:id="834" w:author="Reviewer" w:date="2020-08-13T20:58:00Z">
        <w:r w:rsidR="0014265D">
          <w:rPr>
            <w:rStyle w:val="st"/>
            <w:lang w:val="en-US"/>
          </w:rPr>
          <w:t xml:space="preserve">iachronic development </w:t>
        </w:r>
      </w:ins>
      <w:r w:rsidR="00042A01">
        <w:rPr>
          <w:rStyle w:val="st"/>
          <w:lang w:val="en-US"/>
        </w:rPr>
        <w:t>took place.</w:t>
      </w:r>
      <w:commentRangeStart w:id="835"/>
      <w:commentRangeStart w:id="836"/>
      <w:r w:rsidR="00042A01">
        <w:rPr>
          <w:rStyle w:val="Funotenzeichen"/>
          <w:lang w:val="en-US"/>
        </w:rPr>
        <w:footnoteReference w:id="5"/>
      </w:r>
      <w:commentRangeEnd w:id="835"/>
      <w:r w:rsidR="00D5050A">
        <w:rPr>
          <w:rStyle w:val="Kommentarzeichen"/>
        </w:rPr>
        <w:commentReference w:id="835"/>
      </w:r>
      <w:commentRangeEnd w:id="836"/>
      <w:r w:rsidR="00B92C43">
        <w:rPr>
          <w:rStyle w:val="Kommentarzeichen"/>
        </w:rPr>
        <w:commentReference w:id="836"/>
      </w:r>
      <w:r w:rsidR="00042A01">
        <w:rPr>
          <w:rStyle w:val="st"/>
          <w:lang w:val="en-US"/>
        </w:rPr>
        <w:t xml:space="preserve"> In the PHOIBLE</w:t>
      </w:r>
      <w:del w:id="837" w:author="Microsoft Office User" w:date="2020-08-13T16:17:00Z">
        <w:r w:rsidR="00042A01" w:rsidDel="00D5050A">
          <w:rPr>
            <w:rStyle w:val="st"/>
            <w:lang w:val="en-US"/>
          </w:rPr>
          <w:delText xml:space="preserve"> data </w:delText>
        </w:r>
        <w:r w:rsidR="008559EC" w:rsidDel="00D5050A">
          <w:rPr>
            <w:rStyle w:val="st"/>
            <w:lang w:val="en-US"/>
          </w:rPr>
          <w:delText>(</w:delText>
        </w:r>
        <w:r w:rsidR="00042A01" w:rsidDel="00D5050A">
          <w:rPr>
            <w:rStyle w:val="st"/>
            <w:lang w:val="en-US"/>
          </w:rPr>
          <w:delText>as modified for the purposes of this study as described in 3.1.</w:delText>
        </w:r>
        <w:r w:rsidR="008559EC" w:rsidDel="00D5050A">
          <w:rPr>
            <w:rStyle w:val="st"/>
            <w:lang w:val="en-US"/>
          </w:rPr>
          <w:delText>)</w:delText>
        </w:r>
      </w:del>
      <w:r w:rsidR="00042A01">
        <w:rPr>
          <w:rStyle w:val="st"/>
          <w:lang w:val="en-US"/>
        </w:rPr>
        <w:t>, uvular consonants are found in various places of the Sino-Tibetan phylogeny</w:t>
      </w:r>
      <w:r w:rsidR="008559EC">
        <w:rPr>
          <w:rStyle w:val="st"/>
          <w:lang w:val="en-US"/>
        </w:rPr>
        <w:t>, and</w:t>
      </w:r>
      <w:r w:rsidR="00DB24C5">
        <w:rPr>
          <w:rStyle w:val="st"/>
          <w:lang w:val="en-US"/>
        </w:rPr>
        <w:t xml:space="preserve"> we will not trace </w:t>
      </w:r>
      <w:r w:rsidR="008559EC">
        <w:rPr>
          <w:rStyle w:val="st"/>
          <w:lang w:val="en-US"/>
        </w:rPr>
        <w:t xml:space="preserve">their history within the entire family </w:t>
      </w:r>
      <w:r w:rsidR="00DB24C5">
        <w:rPr>
          <w:rStyle w:val="st"/>
          <w:lang w:val="en-US"/>
        </w:rPr>
        <w:t xml:space="preserve">here in full detail. </w:t>
      </w:r>
      <w:r w:rsidR="008559EC">
        <w:rPr>
          <w:rStyle w:val="st"/>
          <w:lang w:val="en-US"/>
        </w:rPr>
        <w:t>In a nutshell, i</w:t>
      </w:r>
      <w:r w:rsidR="00DB24C5">
        <w:rPr>
          <w:rStyle w:val="st"/>
          <w:lang w:val="en-US"/>
        </w:rPr>
        <w:t xml:space="preserve">t seems that uvular sounds can be </w:t>
      </w:r>
      <w:commentRangeStart w:id="838"/>
      <w:r w:rsidR="00DB24C5">
        <w:rPr>
          <w:rStyle w:val="st"/>
          <w:lang w:val="en-US"/>
        </w:rPr>
        <w:t xml:space="preserve">reconstructed </w:t>
      </w:r>
      <w:commentRangeEnd w:id="838"/>
      <w:r w:rsidR="00D5050A">
        <w:rPr>
          <w:rStyle w:val="Kommentarzeichen"/>
        </w:rPr>
        <w:commentReference w:id="838"/>
      </w:r>
      <w:r w:rsidR="00DB24C5">
        <w:rPr>
          <w:rStyle w:val="st"/>
          <w:lang w:val="en-US"/>
        </w:rPr>
        <w:t>to the proto-language</w:t>
      </w:r>
      <w:r w:rsidR="008559EC">
        <w:rPr>
          <w:rStyle w:val="st"/>
          <w:lang w:val="en-US"/>
        </w:rPr>
        <w:t>,</w:t>
      </w:r>
      <w:r w:rsidR="00DB24C5">
        <w:rPr>
          <w:rStyle w:val="st"/>
          <w:lang w:val="en-US"/>
        </w:rPr>
        <w:t xml:space="preserve"> but merged with other sounds in different branches at various points of time</w:t>
      </w:r>
      <w:del w:id="839" w:author="Microsoft Office User" w:date="2020-08-13T16:19:00Z">
        <w:r w:rsidR="00DB24C5" w:rsidDel="001B69A4">
          <w:rPr>
            <w:rStyle w:val="st"/>
            <w:lang w:val="en-US"/>
          </w:rPr>
          <w:delText>; f</w:delText>
        </w:r>
      </w:del>
      <w:ins w:id="840" w:author="Microsoft Office User" w:date="2020-08-13T16:19:00Z">
        <w:r w:rsidR="001B69A4">
          <w:rPr>
            <w:rStyle w:val="st"/>
            <w:lang w:val="en-US"/>
          </w:rPr>
          <w:t>. F</w:t>
        </w:r>
      </w:ins>
      <w:r w:rsidR="00DB24C5">
        <w:rPr>
          <w:rStyle w:val="st"/>
          <w:lang w:val="en-US"/>
        </w:rPr>
        <w:t xml:space="preserve">or instance, Old Chinese still retained uvulars, but modern Chinese </w:t>
      </w:r>
      <w:ins w:id="841" w:author="Microsoft Office User" w:date="2020-08-13T16:19:00Z">
        <w:r w:rsidR="00136DC1">
          <w:rPr>
            <w:rStyle w:val="st"/>
            <w:lang w:val="en-US"/>
          </w:rPr>
          <w:t xml:space="preserve">has </w:t>
        </w:r>
      </w:ins>
      <w:r w:rsidR="00DB24C5">
        <w:rPr>
          <w:rStyle w:val="st"/>
          <w:lang w:val="en-US"/>
        </w:rPr>
        <w:t xml:space="preserve">lost them (Hill 2019: 32-33; 45). As far as the PHOIBLE data are concerned, </w:t>
      </w:r>
      <w:r w:rsidR="008559EC">
        <w:rPr>
          <w:rStyle w:val="st"/>
          <w:lang w:val="en-US"/>
        </w:rPr>
        <w:t>however,</w:t>
      </w:r>
      <w:r w:rsidR="00042A01">
        <w:rPr>
          <w:rStyle w:val="st"/>
          <w:lang w:val="en-US"/>
        </w:rPr>
        <w:t xml:space="preserve"> there are two </w:t>
      </w:r>
      <w:r w:rsidR="00CF629F">
        <w:rPr>
          <w:rStyle w:val="st"/>
          <w:lang w:val="en-US"/>
        </w:rPr>
        <w:t>highland sub</w:t>
      </w:r>
      <w:r w:rsidR="00042A01">
        <w:rPr>
          <w:rStyle w:val="st"/>
          <w:lang w:val="en-US"/>
        </w:rPr>
        <w:t>groups of Sino-Tibetan languages where they cluster together densely</w:t>
      </w:r>
      <w:del w:id="842" w:author="Microsoft Office User" w:date="2020-08-13T16:19:00Z">
        <w:r w:rsidR="00042A01" w:rsidDel="00136DC1">
          <w:rPr>
            <w:rStyle w:val="st"/>
            <w:lang w:val="en-US"/>
          </w:rPr>
          <w:delText xml:space="preserve">: </w:delText>
        </w:r>
      </w:del>
      <w:ins w:id="843" w:author="Microsoft Office User" w:date="2020-08-13T16:19:00Z">
        <w:r w:rsidR="00136DC1">
          <w:rPr>
            <w:rStyle w:val="st"/>
            <w:lang w:val="en-US"/>
          </w:rPr>
          <w:t xml:space="preserve">. </w:t>
        </w:r>
      </w:ins>
      <w:del w:id="844" w:author="Microsoft Office User" w:date="2020-08-13T16:19:00Z">
        <w:r w:rsidR="00497C92" w:rsidDel="00136DC1">
          <w:rPr>
            <w:rStyle w:val="st"/>
            <w:lang w:val="en-US"/>
          </w:rPr>
          <w:delText>t</w:delText>
        </w:r>
        <w:r w:rsidR="008559EC" w:rsidDel="00136DC1">
          <w:rPr>
            <w:rStyle w:val="st"/>
            <w:lang w:val="en-US"/>
          </w:rPr>
          <w:delText xml:space="preserve">hese </w:delText>
        </w:r>
      </w:del>
      <w:ins w:id="845" w:author="Microsoft Office User" w:date="2020-08-13T16:19:00Z">
        <w:r w:rsidR="00136DC1">
          <w:rPr>
            <w:rStyle w:val="st"/>
            <w:lang w:val="en-US"/>
          </w:rPr>
          <w:t xml:space="preserve">These </w:t>
        </w:r>
      </w:ins>
      <w:r w:rsidR="008559EC">
        <w:rPr>
          <w:rStyle w:val="st"/>
          <w:lang w:val="en-US"/>
        </w:rPr>
        <w:t xml:space="preserve">are </w:t>
      </w:r>
      <w:r w:rsidR="00042A01">
        <w:rPr>
          <w:rStyle w:val="st"/>
          <w:lang w:val="en-US"/>
        </w:rPr>
        <w:t>Na</w:t>
      </w:r>
      <w:r w:rsidR="0005075E">
        <w:rPr>
          <w:rStyle w:val="st"/>
          <w:lang w:val="en-US"/>
        </w:rPr>
        <w:t xml:space="preserve">ic and </w:t>
      </w:r>
      <w:r w:rsidR="00042A01">
        <w:rPr>
          <w:rStyle w:val="st"/>
          <w:lang w:val="en-US"/>
        </w:rPr>
        <w:t>Qiangic</w:t>
      </w:r>
      <w:r w:rsidR="0005075E">
        <w:rPr>
          <w:rStyle w:val="st"/>
          <w:lang w:val="en-US"/>
        </w:rPr>
        <w:t>, which are</w:t>
      </w:r>
      <w:r w:rsidR="00497C92">
        <w:rPr>
          <w:rStyle w:val="st"/>
          <w:lang w:val="en-US"/>
        </w:rPr>
        <w:t xml:space="preserve"> hypothesized</w:t>
      </w:r>
      <w:r w:rsidR="0005075E">
        <w:rPr>
          <w:rStyle w:val="st"/>
          <w:lang w:val="en-US"/>
        </w:rPr>
        <w:t xml:space="preserve"> to form a common Na-Qiangic node together with Ersuic</w:t>
      </w:r>
      <w:r w:rsidR="00A05769">
        <w:rPr>
          <w:rStyle w:val="st"/>
          <w:lang w:val="en-US"/>
        </w:rPr>
        <w:t>, where uvulars are also found</w:t>
      </w:r>
      <w:r w:rsidR="0005075E">
        <w:rPr>
          <w:rStyle w:val="st"/>
          <w:lang w:val="en-US"/>
        </w:rPr>
        <w:t xml:space="preserve"> (Michaud 2013: 13-14)</w:t>
      </w:r>
      <w:del w:id="846" w:author="Microsoft Office User" w:date="2020-08-13T16:19:00Z">
        <w:r w:rsidR="0005075E" w:rsidDel="00136DC1">
          <w:rPr>
            <w:rStyle w:val="st"/>
            <w:lang w:val="en-US"/>
          </w:rPr>
          <w:delText>; h</w:delText>
        </w:r>
      </w:del>
      <w:ins w:id="847" w:author="Microsoft Office User" w:date="2020-08-13T16:19:00Z">
        <w:r w:rsidR="00136DC1">
          <w:rPr>
            <w:rStyle w:val="st"/>
            <w:lang w:val="en-US"/>
          </w:rPr>
          <w:t xml:space="preserve">. </w:t>
        </w:r>
      </w:ins>
      <w:ins w:id="848" w:author="Microsoft Office User" w:date="2020-08-13T16:20:00Z">
        <w:r w:rsidR="00136DC1">
          <w:rPr>
            <w:rStyle w:val="st"/>
            <w:lang w:val="en-US"/>
          </w:rPr>
          <w:t>Note h</w:t>
        </w:r>
      </w:ins>
      <w:r w:rsidR="0005075E">
        <w:rPr>
          <w:rStyle w:val="st"/>
          <w:lang w:val="en-US"/>
        </w:rPr>
        <w:t>owever</w:t>
      </w:r>
      <w:ins w:id="849" w:author="Microsoft Office User" w:date="2020-08-13T16:19:00Z">
        <w:r w:rsidR="00136DC1">
          <w:rPr>
            <w:rStyle w:val="st"/>
            <w:lang w:val="en-US"/>
          </w:rPr>
          <w:t>,</w:t>
        </w:r>
      </w:ins>
      <w:r w:rsidR="0005075E">
        <w:rPr>
          <w:rStyle w:val="st"/>
          <w:lang w:val="en-US"/>
        </w:rPr>
        <w:t xml:space="preserve"> Michaud </w:t>
      </w:r>
      <w:r w:rsidR="00497C92">
        <w:rPr>
          <w:rStyle w:val="st"/>
          <w:lang w:val="en-US"/>
        </w:rPr>
        <w:t>(</w:t>
      </w:r>
      <w:r w:rsidR="0005075E">
        <w:rPr>
          <w:rStyle w:val="st"/>
          <w:lang w:val="en-US"/>
        </w:rPr>
        <w:t>2013</w:t>
      </w:r>
      <w:r w:rsidR="00497C92">
        <w:rPr>
          <w:rStyle w:val="st"/>
          <w:lang w:val="en-US"/>
        </w:rPr>
        <w:t>)</w:t>
      </w:r>
      <w:r w:rsidR="0005075E">
        <w:rPr>
          <w:rStyle w:val="st"/>
          <w:lang w:val="en-US"/>
        </w:rPr>
        <w:t xml:space="preserve"> admits that speculation is involved and even Qiangic itself is not universally accepted (Chirkova 2012).</w:t>
      </w:r>
      <w:r w:rsidR="00042A01">
        <w:rPr>
          <w:rStyle w:val="st"/>
          <w:lang w:val="en-US"/>
        </w:rPr>
        <w:t xml:space="preserve"> </w:t>
      </w:r>
      <w:r w:rsidR="0005075E">
        <w:rPr>
          <w:rStyle w:val="st"/>
          <w:lang w:val="en-US"/>
        </w:rPr>
        <w:t>Uvulars are indeed reconstructed for proto-Nai</w:t>
      </w:r>
      <w:r w:rsidR="00957E9B">
        <w:rPr>
          <w:rStyle w:val="st"/>
          <w:lang w:val="en-US"/>
        </w:rPr>
        <w:t>sh</w:t>
      </w:r>
      <w:r w:rsidR="0005075E">
        <w:rPr>
          <w:rStyle w:val="st"/>
          <w:lang w:val="en-US"/>
        </w:rPr>
        <w:t xml:space="preserve"> (</w:t>
      </w:r>
      <w:r w:rsidR="00957E9B">
        <w:rPr>
          <w:rStyle w:val="st"/>
          <w:lang w:val="en-US"/>
        </w:rPr>
        <w:t xml:space="preserve">a subgroup of Naic, </w:t>
      </w:r>
      <w:r w:rsidR="0005075E">
        <w:rPr>
          <w:rStyle w:val="st"/>
          <w:lang w:val="en-US"/>
        </w:rPr>
        <w:t>Jacques and Michaud 2011: 492)</w:t>
      </w:r>
      <w:r w:rsidR="00497C92">
        <w:rPr>
          <w:rStyle w:val="st"/>
          <w:lang w:val="en-US"/>
        </w:rPr>
        <w:t>,</w:t>
      </w:r>
      <w:r w:rsidR="0005075E">
        <w:rPr>
          <w:rStyle w:val="st"/>
          <w:lang w:val="en-US"/>
        </w:rPr>
        <w:t xml:space="preserve"> and they have also been used to </w:t>
      </w:r>
      <w:r w:rsidR="0005075E">
        <w:rPr>
          <w:rStyle w:val="st"/>
          <w:lang w:val="en-US"/>
        </w:rPr>
        <w:lastRenderedPageBreak/>
        <w:t>characterize Qiangic (Chirkova 2012: 137)</w:t>
      </w:r>
      <w:r w:rsidR="00497C92">
        <w:rPr>
          <w:rStyle w:val="st"/>
          <w:lang w:val="en-US"/>
        </w:rPr>
        <w:t xml:space="preserve"> and</w:t>
      </w:r>
      <w:r w:rsidR="00A05769">
        <w:rPr>
          <w:rStyle w:val="st"/>
          <w:lang w:val="en-US"/>
        </w:rPr>
        <w:t xml:space="preserve"> might reconstruct to proto-Qiangic</w:t>
      </w:r>
      <w:r w:rsidR="00497C92">
        <w:rPr>
          <w:rStyle w:val="st"/>
          <w:lang w:val="en-US"/>
        </w:rPr>
        <w:t xml:space="preserve"> under the assumption that the group is valid (Hill 2009: 124)</w:t>
      </w:r>
      <w:r w:rsidR="00A05769">
        <w:rPr>
          <w:rStyle w:val="st"/>
          <w:lang w:val="en-US"/>
        </w:rPr>
        <w:t>.</w:t>
      </w:r>
      <w:r w:rsidR="0005075E">
        <w:rPr>
          <w:rStyle w:val="st"/>
          <w:lang w:val="en-US"/>
        </w:rPr>
        <w:t xml:space="preserve"> However, as Chirkova (2012: 147) also notes, they are also found outside Qiangic, including “</w:t>
      </w:r>
      <w:r w:rsidR="0005075E" w:rsidRPr="0005075E">
        <w:rPr>
          <w:rStyle w:val="st"/>
          <w:lang w:val="en-US"/>
        </w:rPr>
        <w:t>in a number of Tibetan dialects spoken in the zone of distribution of Qiangic</w:t>
      </w:r>
      <w:r w:rsidR="0005075E">
        <w:rPr>
          <w:rStyle w:val="st"/>
          <w:lang w:val="en-US"/>
        </w:rPr>
        <w:t xml:space="preserve"> </w:t>
      </w:r>
      <w:r w:rsidR="0005075E" w:rsidRPr="0005075E">
        <w:rPr>
          <w:rStyle w:val="st"/>
          <w:lang w:val="en-US"/>
        </w:rPr>
        <w:t>languages</w:t>
      </w:r>
      <w:r w:rsidR="00A05769">
        <w:rPr>
          <w:rStyle w:val="st"/>
          <w:lang w:val="en-US"/>
        </w:rPr>
        <w:t>,</w:t>
      </w:r>
      <w:r w:rsidR="0005075E">
        <w:rPr>
          <w:rStyle w:val="st"/>
          <w:lang w:val="en-US"/>
        </w:rPr>
        <w:t>”</w:t>
      </w:r>
      <w:r w:rsidR="0005075E" w:rsidRPr="0005075E">
        <w:rPr>
          <w:rStyle w:val="st"/>
          <w:lang w:val="en-US"/>
        </w:rPr>
        <w:t xml:space="preserve"> </w:t>
      </w:r>
      <w:r w:rsidR="00A05769">
        <w:rPr>
          <w:rStyle w:val="st"/>
          <w:lang w:val="en-US"/>
        </w:rPr>
        <w:t>i.e. Eastern Tibet</w:t>
      </w:r>
      <w:r w:rsidR="00CF629F">
        <w:rPr>
          <w:rStyle w:val="st"/>
          <w:lang w:val="en-US"/>
        </w:rPr>
        <w:t xml:space="preserve"> and adjacent parts of Sichuan and Yunnan. </w:t>
      </w:r>
      <w:r w:rsidR="00497C92">
        <w:rPr>
          <w:rStyle w:val="st"/>
          <w:lang w:val="en-US"/>
        </w:rPr>
        <w:t>The</w:t>
      </w:r>
      <w:r w:rsidR="0005075E" w:rsidRPr="00DB24C5">
        <w:rPr>
          <w:lang w:val="en-US"/>
        </w:rPr>
        <w:t xml:space="preserve"> pruned phylogeny fo</w:t>
      </w:r>
      <w:r w:rsidR="0005075E">
        <w:rPr>
          <w:lang w:val="en-US"/>
        </w:rPr>
        <w:t>r</w:t>
      </w:r>
      <w:r w:rsidR="0005075E" w:rsidRPr="00DB24C5">
        <w:rPr>
          <w:lang w:val="en-US"/>
        </w:rPr>
        <w:t xml:space="preserve"> </w:t>
      </w:r>
      <w:r w:rsidR="0005075E">
        <w:rPr>
          <w:lang w:val="en-US"/>
        </w:rPr>
        <w:t>our</w:t>
      </w:r>
      <w:r w:rsidR="0005075E" w:rsidRPr="00DB24C5">
        <w:rPr>
          <w:lang w:val="en-US"/>
        </w:rPr>
        <w:t xml:space="preserve"> phylogenetic study does</w:t>
      </w:r>
      <w:r w:rsidR="0005075E">
        <w:rPr>
          <w:lang w:val="en-US"/>
        </w:rPr>
        <w:t xml:space="preserve"> not </w:t>
      </w:r>
      <w:r w:rsidR="0005075E" w:rsidRPr="00DB24C5">
        <w:rPr>
          <w:lang w:val="en-US"/>
        </w:rPr>
        <w:t>reflect that well because the Tibetan</w:t>
      </w:r>
      <w:r w:rsidR="00A05769">
        <w:rPr>
          <w:lang w:val="en-US"/>
        </w:rPr>
        <w:t xml:space="preserve"> </w:t>
      </w:r>
      <w:r w:rsidR="0005075E" w:rsidRPr="00DB24C5">
        <w:rPr>
          <w:lang w:val="en-US"/>
        </w:rPr>
        <w:t xml:space="preserve">evidence is mostly removed from the phylogenetic analysis </w:t>
      </w:r>
      <w:r w:rsidR="00CF629F">
        <w:rPr>
          <w:lang w:val="en-US"/>
        </w:rPr>
        <w:t>as</w:t>
      </w:r>
      <w:r w:rsidR="0005075E">
        <w:rPr>
          <w:lang w:val="en-US"/>
        </w:rPr>
        <w:t xml:space="preserve"> relevant</w:t>
      </w:r>
      <w:r w:rsidR="0005075E" w:rsidRPr="00DB24C5">
        <w:rPr>
          <w:lang w:val="en-US"/>
        </w:rPr>
        <w:t xml:space="preserve"> Tibetan languages are</w:t>
      </w:r>
      <w:r w:rsidR="00CF629F">
        <w:rPr>
          <w:lang w:val="en-US"/>
        </w:rPr>
        <w:t xml:space="preserve"> not</w:t>
      </w:r>
      <w:r w:rsidR="0005075E" w:rsidRPr="00DB24C5">
        <w:rPr>
          <w:lang w:val="en-US"/>
        </w:rPr>
        <w:t xml:space="preserve"> </w:t>
      </w:r>
      <w:r w:rsidR="00CF629F">
        <w:rPr>
          <w:lang w:val="en-US"/>
        </w:rPr>
        <w:t>included</w:t>
      </w:r>
      <w:r w:rsidR="0005075E" w:rsidRPr="00DB24C5">
        <w:rPr>
          <w:lang w:val="en-US"/>
        </w:rPr>
        <w:t xml:space="preserve"> in </w:t>
      </w:r>
      <w:ins w:id="850" w:author="Microsoft Office User" w:date="2020-08-13T16:26:00Z">
        <w:r w:rsidR="001B66A0">
          <w:rPr>
            <w:lang w:val="en-US"/>
          </w:rPr>
          <w:t xml:space="preserve">the phylogeny by </w:t>
        </w:r>
      </w:ins>
      <w:r w:rsidR="00CF629F">
        <w:rPr>
          <w:lang w:val="en-US"/>
        </w:rPr>
        <w:t xml:space="preserve">Zhang </w:t>
      </w:r>
      <w:ins w:id="851" w:author="Microsoft Office User" w:date="2020-08-13T16:26:00Z">
        <w:r w:rsidR="001B66A0">
          <w:rPr>
            <w:lang w:val="en-US"/>
          </w:rPr>
          <w:t xml:space="preserve">et al., </w:t>
        </w:r>
      </w:ins>
      <w:r w:rsidR="00CF629F">
        <w:rPr>
          <w:lang w:val="en-US"/>
        </w:rPr>
        <w:t>(2019</w:t>
      </w:r>
      <w:ins w:id="852" w:author="Microsoft Office User" w:date="2020-08-13T16:26:00Z">
        <w:r w:rsidR="001B66A0">
          <w:rPr>
            <w:lang w:val="en-US"/>
          </w:rPr>
          <w:t>)</w:t>
        </w:r>
      </w:ins>
      <w:del w:id="853" w:author="Microsoft Office User" w:date="2020-08-13T16:26:00Z">
        <w:r w:rsidR="00CF629F" w:rsidDel="001B66A0">
          <w:rPr>
            <w:lang w:val="en-US"/>
          </w:rPr>
          <w:delText>)</w:delText>
        </w:r>
        <w:r w:rsidR="0005075E" w:rsidDel="001B66A0">
          <w:rPr>
            <w:lang w:val="en-US"/>
          </w:rPr>
          <w:delText xml:space="preserve"> from which we derive our phylogeny</w:delText>
        </w:r>
      </w:del>
      <w:r w:rsidR="0005075E">
        <w:rPr>
          <w:lang w:val="en-US"/>
        </w:rPr>
        <w:t xml:space="preserve">. </w:t>
      </w:r>
      <w:r w:rsidR="00A05769">
        <w:rPr>
          <w:lang w:val="en-US"/>
        </w:rPr>
        <w:t>Hill (2009: 124) makes similar observations regarding the geographical distribution of uvulars in Tibetan</w:t>
      </w:r>
      <w:del w:id="854" w:author="Microsoft Office User" w:date="2020-08-13T16:27:00Z">
        <w:r w:rsidR="00CF629F" w:rsidDel="0074158B">
          <w:rPr>
            <w:lang w:val="en-US"/>
          </w:rPr>
          <w:delText>:</w:delText>
        </w:r>
        <w:r w:rsidR="00A05769" w:rsidDel="0074158B">
          <w:rPr>
            <w:lang w:val="en-US"/>
          </w:rPr>
          <w:delText xml:space="preserve"> N</w:delText>
        </w:r>
      </w:del>
      <w:ins w:id="855" w:author="Microsoft Office User" w:date="2020-08-13T16:27:00Z">
        <w:r w:rsidR="0074158B">
          <w:rPr>
            <w:lang w:val="en-US"/>
          </w:rPr>
          <w:t>, n</w:t>
        </w:r>
      </w:ins>
      <w:r w:rsidR="00A05769">
        <w:rPr>
          <w:lang w:val="en-US"/>
        </w:rPr>
        <w:t>oting that also other Sino-Tibetan languages in</w:t>
      </w:r>
      <w:r w:rsidR="00CF629F">
        <w:rPr>
          <w:lang w:val="en-US"/>
        </w:rPr>
        <w:t xml:space="preserve"> </w:t>
      </w:r>
      <w:r w:rsidR="00A05769">
        <w:rPr>
          <w:lang w:val="en-US"/>
        </w:rPr>
        <w:t>this region, as well as the Mongolian language Mongour, have uvulars</w:t>
      </w:r>
      <w:ins w:id="856" w:author="Microsoft Office User" w:date="2020-08-13T16:27:00Z">
        <w:r w:rsidR="0074158B">
          <w:rPr>
            <w:lang w:val="en-US"/>
          </w:rPr>
          <w:t xml:space="preserve">. </w:t>
        </w:r>
      </w:ins>
      <w:del w:id="857" w:author="Microsoft Office User" w:date="2020-08-13T16:27:00Z">
        <w:r w:rsidR="00A05769" w:rsidDel="0074158B">
          <w:rPr>
            <w:lang w:val="en-US"/>
          </w:rPr>
          <w:delText>, h</w:delText>
        </w:r>
      </w:del>
      <w:ins w:id="858" w:author="Microsoft Office User" w:date="2020-08-13T16:27:00Z">
        <w:r w:rsidR="0074158B">
          <w:rPr>
            <w:lang w:val="en-US"/>
          </w:rPr>
          <w:t>Hill</w:t>
        </w:r>
      </w:ins>
      <w:del w:id="859" w:author="Microsoft Office User" w:date="2020-08-13T16:27:00Z">
        <w:r w:rsidR="00A05769" w:rsidDel="0074158B">
          <w:rPr>
            <w:lang w:val="en-US"/>
          </w:rPr>
          <w:delText>e</w:delText>
        </w:r>
      </w:del>
      <w:r w:rsidR="00A05769">
        <w:rPr>
          <w:lang w:val="en-US"/>
        </w:rPr>
        <w:t xml:space="preserve"> says that</w:t>
      </w:r>
      <w:ins w:id="860" w:author="Microsoft Office User" w:date="2020-08-13T16:27:00Z">
        <w:r w:rsidR="0074158B">
          <w:rPr>
            <w:lang w:val="en-US"/>
          </w:rPr>
          <w:t>,</w:t>
        </w:r>
      </w:ins>
      <w:r w:rsidR="00A05769">
        <w:rPr>
          <w:lang w:val="en-US"/>
        </w:rPr>
        <w:t xml:space="preserve"> “[t]he</w:t>
      </w:r>
      <w:r w:rsidR="00A05769" w:rsidRPr="00A05769">
        <w:rPr>
          <w:lang w:val="en-US"/>
        </w:rPr>
        <w:t xml:space="preserve"> region can be regarded as a</w:t>
      </w:r>
      <w:r w:rsidR="00A05769">
        <w:rPr>
          <w:lang w:val="en-US"/>
        </w:rPr>
        <w:t xml:space="preserve"> </w:t>
      </w:r>
      <w:r w:rsidR="00A05769" w:rsidRPr="00A05769">
        <w:rPr>
          <w:lang w:val="en-US"/>
        </w:rPr>
        <w:t>uvular prone Sprachbund</w:t>
      </w:r>
      <w:r w:rsidR="00A05769">
        <w:rPr>
          <w:lang w:val="en-US"/>
        </w:rPr>
        <w:t xml:space="preserve">.” Tentatively, </w:t>
      </w:r>
      <w:del w:id="861" w:author="Microsoft Office User" w:date="2020-08-13T16:28:00Z">
        <w:r w:rsidR="00A05769" w:rsidDel="0074158B">
          <w:rPr>
            <w:lang w:val="en-US"/>
          </w:rPr>
          <w:delText xml:space="preserve">he </w:delText>
        </w:r>
      </w:del>
      <w:ins w:id="862" w:author="Microsoft Office User" w:date="2020-08-13T16:28:00Z">
        <w:r w:rsidR="0074158B">
          <w:rPr>
            <w:lang w:val="en-US"/>
          </w:rPr>
          <w:t xml:space="preserve">Hill </w:t>
        </w:r>
      </w:ins>
      <w:r w:rsidR="00A05769">
        <w:rPr>
          <w:lang w:val="en-US"/>
        </w:rPr>
        <w:t>states that uvulars could have emerged in the Tibetan and Mongolian languages of the re</w:t>
      </w:r>
      <w:r w:rsidR="00CF629F">
        <w:rPr>
          <w:lang w:val="en-US"/>
        </w:rPr>
        <w:t>gio</w:t>
      </w:r>
      <w:r w:rsidR="00A05769">
        <w:rPr>
          <w:lang w:val="en-US"/>
        </w:rPr>
        <w:t xml:space="preserve">n due to a Qiangic substrate, </w:t>
      </w:r>
      <w:r w:rsidR="00CF629F">
        <w:rPr>
          <w:lang w:val="en-US"/>
        </w:rPr>
        <w:t>given that</w:t>
      </w:r>
      <w:r w:rsidR="00A05769">
        <w:rPr>
          <w:lang w:val="en-US"/>
        </w:rPr>
        <w:t xml:space="preserve"> the class of sounds seems to be more well-entrenched in this group of languages. In sum, </w:t>
      </w:r>
      <w:del w:id="863" w:author="Reviewer" w:date="2020-08-14T07:56:00Z">
        <w:r w:rsidR="00A05769" w:rsidDel="003E3E46">
          <w:rPr>
            <w:lang w:val="en-US"/>
          </w:rPr>
          <w:delText xml:space="preserve">while </w:delText>
        </w:r>
      </w:del>
      <w:r w:rsidR="00A05769">
        <w:rPr>
          <w:lang w:val="en-US"/>
        </w:rPr>
        <w:t>there is a phylogenetic signal in that several authors suggest the reconstructability of uvulars to low-level ancestors of local Sino-Tibetan subgroups,</w:t>
      </w:r>
      <w:ins w:id="864" w:author="Reviewer" w:date="2020-08-14T07:56:00Z">
        <w:r w:rsidR="003E3E46">
          <w:rPr>
            <w:lang w:val="en-US"/>
          </w:rPr>
          <w:t>. However,</w:t>
        </w:r>
      </w:ins>
      <w:del w:id="865" w:author="Reviewer" w:date="2020-08-14T07:56:00Z">
        <w:r w:rsidR="00A05769" w:rsidDel="003E3E46">
          <w:rPr>
            <w:lang w:val="en-US"/>
          </w:rPr>
          <w:delText xml:space="preserve"> at least equally prominently </w:delText>
        </w:r>
      </w:del>
      <w:r w:rsidR="00A05769">
        <w:rPr>
          <w:lang w:val="en-US"/>
        </w:rPr>
        <w:t>the pattern of contact-induced emergence of uvulars that we have observed repeatedly elsewhere resurfaces</w:t>
      </w:r>
      <w:ins w:id="866" w:author="Reviewer" w:date="2020-08-14T07:56:00Z">
        <w:r w:rsidR="003E3E46" w:rsidRPr="003E3E46">
          <w:rPr>
            <w:lang w:val="en-US"/>
          </w:rPr>
          <w:t xml:space="preserve"> </w:t>
        </w:r>
        <w:r w:rsidR="003E3E46">
          <w:rPr>
            <w:lang w:val="en-US"/>
          </w:rPr>
          <w:t>at least equally prominently</w:t>
        </w:r>
      </w:ins>
      <w:r w:rsidR="00A05769">
        <w:rPr>
          <w:lang w:val="en-US"/>
        </w:rPr>
        <w:t xml:space="preserve"> </w:t>
      </w:r>
      <w:del w:id="867" w:author="Microsoft Office User" w:date="2020-08-13T16:29:00Z">
        <w:r w:rsidR="00A05769" w:rsidRPr="00A05769" w:rsidDel="00794E95">
          <w:rPr>
            <w:rStyle w:val="st"/>
            <w:lang w:val="en-US"/>
          </w:rPr>
          <w:delText>–</w:delText>
        </w:r>
      </w:del>
      <w:r w:rsidR="00A05769">
        <w:rPr>
          <w:lang w:val="en-US"/>
        </w:rPr>
        <w:t xml:space="preserve">albeit here, as Hill </w:t>
      </w:r>
      <w:r w:rsidR="00CF629F">
        <w:rPr>
          <w:lang w:val="en-US"/>
        </w:rPr>
        <w:t>(</w:t>
      </w:r>
      <w:r w:rsidR="00A05769">
        <w:rPr>
          <w:lang w:val="en-US"/>
        </w:rPr>
        <w:t>2009</w:t>
      </w:r>
      <w:r w:rsidR="00CF629F">
        <w:rPr>
          <w:lang w:val="en-US"/>
        </w:rPr>
        <w:t>)</w:t>
      </w:r>
      <w:r w:rsidR="00A05769">
        <w:rPr>
          <w:lang w:val="en-US"/>
        </w:rPr>
        <w:t xml:space="preserve"> suggests, possibly by a sub- rather than superstratum effect. </w:t>
      </w:r>
    </w:p>
    <w:p w14:paraId="7C6FE83C" w14:textId="77777777" w:rsidR="00CF629F" w:rsidRDefault="00CF629F" w:rsidP="00A05769">
      <w:pPr>
        <w:spacing w:after="0" w:line="240" w:lineRule="auto"/>
        <w:rPr>
          <w:lang w:val="en-US"/>
        </w:rPr>
      </w:pPr>
    </w:p>
    <w:p w14:paraId="17FBCA62" w14:textId="338C42ED" w:rsidR="00C17695" w:rsidRPr="006400DF" w:rsidRDefault="00A05769" w:rsidP="00C17695">
      <w:pPr>
        <w:spacing w:after="0" w:line="240" w:lineRule="auto"/>
        <w:rPr>
          <w:ins w:id="868" w:author="Reviewer" w:date="2020-08-14T08:14:00Z"/>
          <w:rFonts w:eastAsia="Times New Roman" w:cs="Times New Roman"/>
          <w:lang w:val="en-US" w:eastAsia="de-DE"/>
        </w:rPr>
      </w:pPr>
      <w:r>
        <w:rPr>
          <w:lang w:val="en-US"/>
        </w:rPr>
        <w:t xml:space="preserve">Now, </w:t>
      </w:r>
      <w:r w:rsidR="00CA6BE5">
        <w:rPr>
          <w:lang w:val="en-US"/>
        </w:rPr>
        <w:t xml:space="preserve">even though it seems clear for </w:t>
      </w:r>
      <w:del w:id="869" w:author="Microsoft Office User" w:date="2020-08-13T16:30:00Z">
        <w:r w:rsidR="00CA6BE5" w:rsidDel="00BB0636">
          <w:rPr>
            <w:lang w:val="en-US"/>
          </w:rPr>
          <w:delText xml:space="preserve">at least </w:delText>
        </w:r>
      </w:del>
      <w:r w:rsidR="00CA6BE5">
        <w:rPr>
          <w:lang w:val="en-US"/>
        </w:rPr>
        <w:t xml:space="preserve">some cases surveyed </w:t>
      </w:r>
      <w:ins w:id="870" w:author="Microsoft Office User" w:date="2020-08-13T16:30:00Z">
        <w:r w:rsidR="00BB0636">
          <w:rPr>
            <w:lang w:val="en-US"/>
          </w:rPr>
          <w:t xml:space="preserve">here </w:t>
        </w:r>
      </w:ins>
      <w:r w:rsidR="00CA6BE5">
        <w:rPr>
          <w:lang w:val="en-US"/>
        </w:rPr>
        <w:t xml:space="preserve">that contact was the main driver for the </w:t>
      </w:r>
      <w:del w:id="871" w:author="Reviewer" w:date="2020-08-13T20:00:00Z">
        <w:r w:rsidR="00CA6BE5" w:rsidDel="00BC3CB4">
          <w:rPr>
            <w:lang w:val="en-US"/>
          </w:rPr>
          <w:delText xml:space="preserve">evolution </w:delText>
        </w:r>
      </w:del>
      <w:ins w:id="872" w:author="Reviewer" w:date="2020-08-13T20:00:00Z">
        <w:r w:rsidR="00BC3CB4">
          <w:rPr>
            <w:lang w:val="en-US"/>
          </w:rPr>
          <w:t xml:space="preserve">diachronic development </w:t>
        </w:r>
      </w:ins>
      <w:r w:rsidR="00CA6BE5">
        <w:rPr>
          <w:lang w:val="en-US"/>
        </w:rPr>
        <w:t xml:space="preserve">of ejectives and uvulars, could this perhaps be only the </w:t>
      </w:r>
      <w:del w:id="873" w:author="Microsoft Office User" w:date="2020-08-13T16:30:00Z">
        <w:r w:rsidR="00CA6BE5" w:rsidDel="00896DA6">
          <w:rPr>
            <w:lang w:val="en-US"/>
          </w:rPr>
          <w:delText xml:space="preserve">proximate reason and the ultimate reason </w:delText>
        </w:r>
      </w:del>
      <w:ins w:id="874" w:author="Microsoft Office User" w:date="2020-08-13T16:30:00Z">
        <w:r w:rsidR="00896DA6">
          <w:rPr>
            <w:lang w:val="en-US"/>
          </w:rPr>
          <w:t>proximate reason</w:t>
        </w:r>
      </w:ins>
      <w:ins w:id="875" w:author="Reviewer" w:date="2020-08-14T07:57:00Z">
        <w:r w:rsidR="003E3E46">
          <w:rPr>
            <w:lang w:val="en-US"/>
          </w:rPr>
          <w:t>,</w:t>
        </w:r>
      </w:ins>
      <w:ins w:id="876" w:author="Microsoft Office User" w:date="2020-08-13T16:30:00Z">
        <w:r w:rsidR="00896DA6">
          <w:rPr>
            <w:lang w:val="en-US"/>
          </w:rPr>
          <w:t xml:space="preserve"> and </w:t>
        </w:r>
      </w:ins>
      <w:ins w:id="877" w:author="Reviewer" w:date="2020-08-14T07:57:00Z">
        <w:r w:rsidR="003E3E46">
          <w:rPr>
            <w:lang w:val="en-US"/>
          </w:rPr>
          <w:t xml:space="preserve">could </w:t>
        </w:r>
      </w:ins>
      <w:ins w:id="878" w:author="Microsoft Office User" w:date="2020-08-13T16:30:00Z">
        <w:r w:rsidR="00896DA6">
          <w:rPr>
            <w:lang w:val="en-US"/>
          </w:rPr>
          <w:t xml:space="preserve">the ultimate reason </w:t>
        </w:r>
      </w:ins>
      <w:r w:rsidR="00CA6BE5">
        <w:rPr>
          <w:lang w:val="en-US"/>
        </w:rPr>
        <w:t xml:space="preserve">why they were replicated through contact be an adaptation to high-altitude environments such as those of </w:t>
      </w:r>
      <w:r>
        <w:rPr>
          <w:lang w:val="en-US"/>
        </w:rPr>
        <w:t xml:space="preserve">the </w:t>
      </w:r>
      <w:del w:id="879" w:author="Reviewer" w:date="2020-08-14T07:58:00Z">
        <w:r w:rsidDel="003E3E46">
          <w:rPr>
            <w:lang w:val="en-US"/>
          </w:rPr>
          <w:delText xml:space="preserve">northern </w:delText>
        </w:r>
      </w:del>
      <w:ins w:id="880" w:author="Reviewer" w:date="2020-08-14T07:58:00Z">
        <w:r w:rsidR="003E3E46">
          <w:rPr>
            <w:lang w:val="en-US"/>
          </w:rPr>
          <w:t xml:space="preserve">Northern </w:t>
        </w:r>
      </w:ins>
      <w:r>
        <w:rPr>
          <w:lang w:val="en-US"/>
        </w:rPr>
        <w:t>Caucasus and Eastern Tibet through language contact effects</w:t>
      </w:r>
      <w:r w:rsidR="00CA6BE5">
        <w:rPr>
          <w:lang w:val="en-US"/>
        </w:rPr>
        <w:t xml:space="preserve">? </w:t>
      </w:r>
      <w:del w:id="881" w:author="Microsoft Office User" w:date="2020-08-13T16:31:00Z">
        <w:r w:rsidR="00CA6BE5" w:rsidDel="00896DA6">
          <w:rPr>
            <w:lang w:val="en-US"/>
          </w:rPr>
          <w:delText xml:space="preserve">As observed by </w:delText>
        </w:r>
      </w:del>
      <w:r w:rsidR="00CA6BE5">
        <w:rPr>
          <w:lang w:val="en-US"/>
        </w:rPr>
        <w:t>Urban (2018)</w:t>
      </w:r>
      <w:ins w:id="882" w:author="Microsoft Office User" w:date="2020-08-13T16:31:00Z">
        <w:r w:rsidR="00896DA6">
          <w:rPr>
            <w:lang w:val="en-US"/>
          </w:rPr>
          <w:t xml:space="preserve"> observed that </w:t>
        </w:r>
      </w:ins>
      <w:del w:id="883" w:author="Microsoft Office User" w:date="2020-08-13T16:31:00Z">
        <w:r w:rsidR="00497C92" w:rsidDel="00896DA6">
          <w:rPr>
            <w:lang w:val="en-US"/>
          </w:rPr>
          <w:delText xml:space="preserve">,  </w:delText>
        </w:r>
      </w:del>
      <w:r w:rsidR="00CA6BE5">
        <w:rPr>
          <w:lang w:val="en-US"/>
        </w:rPr>
        <w:t>the extant literature is often Janus-faced when it comes to this question.</w:t>
      </w:r>
      <w:ins w:id="884" w:author="Microsoft Office User" w:date="2020-08-13T16:32:00Z">
        <w:r w:rsidR="00896DA6">
          <w:rPr>
            <w:lang w:val="en-US"/>
          </w:rPr>
          <w:t xml:space="preserve"> </w:t>
        </w:r>
      </w:ins>
      <w:r w:rsidR="00CA6BE5">
        <w:rPr>
          <w:lang w:val="en-US"/>
        </w:rPr>
        <w:t>Where</w:t>
      </w:r>
      <w:ins w:id="885" w:author="Reviewer" w:date="2020-08-14T07:59:00Z">
        <w:r w:rsidR="003E3E46">
          <w:rPr>
            <w:lang w:val="en-US"/>
          </w:rPr>
          <w:t xml:space="preserve"> there is</w:t>
        </w:r>
      </w:ins>
      <w:r w:rsidR="00CA6BE5">
        <w:rPr>
          <w:lang w:val="en-US"/>
        </w:rPr>
        <w:t xml:space="preserve"> clear evidence for contact as the factor that generated the spread of phonological phenomena across language and language family borders, this is swiftly integrated into an account based on adaptation to environmental conditions by stating that relevant features may have spread through contact precisely because they are adaptive (e.g. </w:t>
      </w:r>
      <w:r w:rsidR="00CA6BE5" w:rsidRPr="00CA6BE5">
        <w:rPr>
          <w:lang w:val="en-US"/>
        </w:rPr>
        <w:t>Everett et al. 2016</w:t>
      </w:r>
      <w:r w:rsidR="00CA6BE5">
        <w:rPr>
          <w:lang w:val="en-US"/>
        </w:rPr>
        <w:t>b</w:t>
      </w:r>
      <w:r w:rsidR="00CA6BE5" w:rsidRPr="00CA6BE5">
        <w:rPr>
          <w:lang w:val="en-US"/>
        </w:rPr>
        <w:t>: 86</w:t>
      </w:r>
      <w:r w:rsidR="00CA6BE5">
        <w:rPr>
          <w:lang w:val="en-US"/>
        </w:rPr>
        <w:t xml:space="preserve"> in response to Collins 2016</w:t>
      </w:r>
      <w:r w:rsidR="00CA6BE5" w:rsidRPr="00CA6BE5">
        <w:rPr>
          <w:lang w:val="en-US"/>
        </w:rPr>
        <w:t>).</w:t>
      </w:r>
      <w:r w:rsidR="00CA6BE5">
        <w:rPr>
          <w:lang w:val="en-US"/>
        </w:rPr>
        <w:t xml:space="preserve"> </w:t>
      </w:r>
      <w:r w:rsidR="003F3A71">
        <w:rPr>
          <w:lang w:val="en-US"/>
        </w:rPr>
        <w:t xml:space="preserve">However, </w:t>
      </w:r>
      <w:del w:id="886" w:author="Microsoft Office User" w:date="2020-08-13T16:32:00Z">
        <w:r w:rsidR="003F3A71" w:rsidDel="006D7F6A">
          <w:rPr>
            <w:lang w:val="en-US"/>
          </w:rPr>
          <w:delText xml:space="preserve">it is well to </w:delText>
        </w:r>
      </w:del>
      <w:r w:rsidR="003F3A71">
        <w:rPr>
          <w:lang w:val="en-US"/>
        </w:rPr>
        <w:t>note that Eastern Tibet, where some amount of convergence regarding uvulars seems to have taken place, is notably lower in elevation than Western Tibet and has a markedly different climate and vegetation. One would accordingly have expected that convergence would rather take place at the highest altitudes</w:t>
      </w:r>
      <w:ins w:id="887" w:author="Microsoft Office User" w:date="2020-08-13T16:33:00Z">
        <w:r w:rsidR="006D7F6A">
          <w:rPr>
            <w:lang w:val="en-US"/>
          </w:rPr>
          <w:t>,</w:t>
        </w:r>
      </w:ins>
      <w:r w:rsidR="003F3A71">
        <w:rPr>
          <w:lang w:val="en-US"/>
        </w:rPr>
        <w:t xml:space="preserve"> if altitude were the </w:t>
      </w:r>
      <w:del w:id="888" w:author="Microsoft Office User" w:date="2020-08-13T16:33:00Z">
        <w:r w:rsidR="003F3A71" w:rsidDel="006D7F6A">
          <w:rPr>
            <w:lang w:val="en-US"/>
          </w:rPr>
          <w:delText xml:space="preserve">relevant </w:delText>
        </w:r>
      </w:del>
      <w:ins w:id="889" w:author="Microsoft Office User" w:date="2020-08-13T16:33:00Z">
        <w:r w:rsidR="006D7F6A">
          <w:rPr>
            <w:lang w:val="en-US"/>
          </w:rPr>
          <w:t xml:space="preserve">driving </w:t>
        </w:r>
      </w:ins>
      <w:r w:rsidR="003F3A71">
        <w:rPr>
          <w:lang w:val="en-US"/>
        </w:rPr>
        <w:t>factor</w:t>
      </w:r>
      <w:del w:id="890" w:author="Microsoft Office User" w:date="2020-08-13T16:33:00Z">
        <w:r w:rsidR="003F3A71" w:rsidDel="006D7F6A">
          <w:rPr>
            <w:lang w:val="en-US"/>
          </w:rPr>
          <w:delText xml:space="preserve"> </w:delText>
        </w:r>
        <w:r w:rsidR="00497C92" w:rsidRPr="00497C92" w:rsidDel="006D7F6A">
          <w:rPr>
            <w:rStyle w:val="st"/>
            <w:lang w:val="en-US"/>
          </w:rPr>
          <w:delText>–</w:delText>
        </w:r>
        <w:r w:rsidR="00497C92" w:rsidDel="006D7F6A">
          <w:rPr>
            <w:lang w:val="en-US"/>
          </w:rPr>
          <w:delText xml:space="preserve"> n</w:delText>
        </w:r>
        <w:r w:rsidR="006400DF" w:rsidDel="006D7F6A">
          <w:rPr>
            <w:lang w:val="en-US"/>
          </w:rPr>
          <w:delText>ote, h</w:delText>
        </w:r>
      </w:del>
      <w:ins w:id="891" w:author="Microsoft Office User" w:date="2020-08-13T16:33:00Z">
        <w:r w:rsidR="006D7F6A">
          <w:rPr>
            <w:rStyle w:val="st"/>
            <w:lang w:val="en-US"/>
          </w:rPr>
          <w:t>. H</w:t>
        </w:r>
      </w:ins>
      <w:r w:rsidR="006400DF">
        <w:rPr>
          <w:lang w:val="en-US"/>
        </w:rPr>
        <w:t xml:space="preserve">owever, </w:t>
      </w:r>
      <w:del w:id="892" w:author="Reviewer" w:date="2020-08-14T08:00:00Z">
        <w:r w:rsidR="006400DF" w:rsidDel="003E3E46">
          <w:rPr>
            <w:lang w:val="en-US"/>
          </w:rPr>
          <w:delText xml:space="preserve">that </w:delText>
        </w:r>
      </w:del>
      <w:r w:rsidR="006400DF">
        <w:rPr>
          <w:lang w:val="en-US"/>
        </w:rPr>
        <w:t>the language dynamics of altiplanos</w:t>
      </w:r>
      <w:ins w:id="893" w:author="Microsoft Office User" w:date="2020-08-13T16:33:00Z">
        <w:r w:rsidR="006D7F6A">
          <w:rPr>
            <w:lang w:val="en-US"/>
          </w:rPr>
          <w:t>,</w:t>
        </w:r>
      </w:ins>
      <w:r w:rsidR="006400DF">
        <w:rPr>
          <w:lang w:val="en-US"/>
        </w:rPr>
        <w:t xml:space="preserve"> such as the Tibetan Plateau</w:t>
      </w:r>
      <w:ins w:id="894" w:author="Microsoft Office User" w:date="2020-08-13T16:33:00Z">
        <w:r w:rsidR="006D7F6A">
          <w:rPr>
            <w:lang w:val="en-US"/>
          </w:rPr>
          <w:t>,</w:t>
        </w:r>
      </w:ins>
      <w:r w:rsidR="006400DF">
        <w:rPr>
          <w:lang w:val="en-US"/>
        </w:rPr>
        <w:t xml:space="preserve"> are usually different from mountain areas with a central crest (Nichols 2015)</w:t>
      </w:r>
      <w:ins w:id="895" w:author="Reviewer" w:date="2020-08-14T08:00:00Z">
        <w:r w:rsidR="003E3E46">
          <w:rPr>
            <w:lang w:val="en-US"/>
          </w:rPr>
          <w:t>.</w:t>
        </w:r>
      </w:ins>
      <w:ins w:id="896" w:author="Microsoft Office User" w:date="2020-08-13T16:33:00Z">
        <w:del w:id="897" w:author="Reviewer" w:date="2020-08-14T08:00:00Z">
          <w:r w:rsidR="006D7F6A" w:rsidDel="003E3E46">
            <w:rPr>
              <w:lang w:val="en-US"/>
            </w:rPr>
            <w:delText>,</w:delText>
          </w:r>
        </w:del>
      </w:ins>
      <w:r w:rsidR="006400DF">
        <w:rPr>
          <w:lang w:val="en-US"/>
        </w:rPr>
        <w:t xml:space="preserve"> </w:t>
      </w:r>
      <w:del w:id="898" w:author="Reviewer" w:date="2020-08-14T08:00:00Z">
        <w:r w:rsidR="006400DF" w:rsidDel="003E3E46">
          <w:rPr>
            <w:lang w:val="en-US"/>
          </w:rPr>
          <w:delText>so that</w:delText>
        </w:r>
      </w:del>
      <w:ins w:id="899" w:author="Reviewer" w:date="2020-08-14T08:00:00Z">
        <w:r w:rsidR="003E3E46">
          <w:rPr>
            <w:lang w:val="en-US"/>
          </w:rPr>
          <w:t>Therefore,</w:t>
        </w:r>
      </w:ins>
      <w:r w:rsidR="006400DF">
        <w:rPr>
          <w:lang w:val="en-US"/>
        </w:rPr>
        <w:t xml:space="preserve"> the account that operates with the assumption that higher altitude induces sociolinguistic isolation does not necessarily apply straightforwardly for these. </w:t>
      </w:r>
      <w:r w:rsidR="003F3A71">
        <w:rPr>
          <w:lang w:val="en-US"/>
        </w:rPr>
        <w:t>More generally</w:t>
      </w:r>
      <w:r w:rsidR="00CA6BE5">
        <w:rPr>
          <w:lang w:val="en-US"/>
        </w:rPr>
        <w:t>, we observe</w:t>
      </w:r>
      <w:del w:id="900" w:author="Microsoft Office User" w:date="2020-08-13T16:33:00Z">
        <w:r w:rsidR="00CA6BE5" w:rsidDel="006D7F6A">
          <w:rPr>
            <w:lang w:val="en-US"/>
          </w:rPr>
          <w:delText>d</w:delText>
        </w:r>
      </w:del>
      <w:r w:rsidR="00CA6BE5">
        <w:rPr>
          <w:lang w:val="en-US"/>
        </w:rPr>
        <w:t xml:space="preserve"> the spread of </w:t>
      </w:r>
      <w:r w:rsidR="003F3A71">
        <w:rPr>
          <w:lang w:val="en-US"/>
        </w:rPr>
        <w:t xml:space="preserve">uvulars </w:t>
      </w:r>
      <w:del w:id="901" w:author="Reviewer" w:date="2020-08-14T08:12:00Z">
        <w:r w:rsidR="003F3A71" w:rsidDel="00C17695">
          <w:rPr>
            <w:lang w:val="en-US"/>
          </w:rPr>
          <w:delText xml:space="preserve">at least </w:delText>
        </w:r>
      </w:del>
      <w:r w:rsidR="003F3A71">
        <w:rPr>
          <w:lang w:val="en-US"/>
        </w:rPr>
        <w:t xml:space="preserve">at both high and low altitudes (i.e. in Europe), which is another reason </w:t>
      </w:r>
      <w:del w:id="902" w:author="Reviewer" w:date="2020-08-14T08:13:00Z">
        <w:r w:rsidR="003F3A71" w:rsidDel="00C17695">
          <w:rPr>
            <w:lang w:val="en-US"/>
          </w:rPr>
          <w:delText>to prefer to</w:delText>
        </w:r>
      </w:del>
      <w:ins w:id="903" w:author="Reviewer" w:date="2020-08-14T08:13:00Z">
        <w:r w:rsidR="00C17695">
          <w:rPr>
            <w:lang w:val="en-US"/>
          </w:rPr>
          <w:t>for caution before</w:t>
        </w:r>
      </w:ins>
      <w:r w:rsidR="003F3A71">
        <w:rPr>
          <w:lang w:val="en-US"/>
        </w:rPr>
        <w:t xml:space="preserve"> </w:t>
      </w:r>
      <w:del w:id="904" w:author="Reviewer" w:date="2020-08-14T08:13:00Z">
        <w:r w:rsidR="003F3A71" w:rsidDel="00C17695">
          <w:rPr>
            <w:lang w:val="en-US"/>
          </w:rPr>
          <w:delText>not add</w:delText>
        </w:r>
      </w:del>
      <w:ins w:id="905" w:author="Reviewer" w:date="2020-08-14T08:13:00Z">
        <w:r w:rsidR="00C17695">
          <w:rPr>
            <w:lang w:val="en-US"/>
          </w:rPr>
          <w:t>adding</w:t>
        </w:r>
      </w:ins>
      <w:r w:rsidR="003F3A71">
        <w:rPr>
          <w:lang w:val="en-US"/>
        </w:rPr>
        <w:t xml:space="preserve"> another explanatory layer behind the contact-induced account</w:t>
      </w:r>
      <w:r w:rsidR="00CF629F">
        <w:rPr>
          <w:lang w:val="en-US"/>
        </w:rPr>
        <w:t xml:space="preserve"> (cf. Hammarström 2013 for similar reasoning).</w:t>
      </w:r>
      <w:ins w:id="906" w:author="Reviewer" w:date="2020-08-14T08:14:00Z">
        <w:r w:rsidR="00C17695" w:rsidRPr="00C17695">
          <w:rPr>
            <w:lang w:val="en-US"/>
          </w:rPr>
          <w:t xml:space="preserve"> </w:t>
        </w:r>
        <w:commentRangeStart w:id="907"/>
        <w:r w:rsidR="00C17695">
          <w:rPr>
            <w:lang w:val="en-US"/>
          </w:rPr>
          <w:t xml:space="preserve">In sum, where uvular and ejectives were innovated </w:t>
        </w:r>
        <w:r w:rsidR="00C17695" w:rsidRPr="006400DF">
          <w:rPr>
            <w:lang w:val="en-US"/>
          </w:rPr>
          <w:t>contact,</w:t>
        </w:r>
        <w:r w:rsidR="00C17695">
          <w:rPr>
            <w:lang w:val="en-US"/>
          </w:rPr>
          <w:t xml:space="preserve"> </w:t>
        </w:r>
        <w:r w:rsidR="00C17695" w:rsidRPr="006400DF">
          <w:rPr>
            <w:lang w:val="en-US"/>
          </w:rPr>
          <w:t xml:space="preserve">rather than </w:t>
        </w:r>
        <w:r w:rsidR="00C17695">
          <w:rPr>
            <w:lang w:val="en-US"/>
          </w:rPr>
          <w:t xml:space="preserve">sociolinguistic </w:t>
        </w:r>
        <w:r w:rsidR="00C17695" w:rsidRPr="006400DF">
          <w:rPr>
            <w:lang w:val="en-US"/>
          </w:rPr>
          <w:t>isolation, seem</w:t>
        </w:r>
        <w:r w:rsidR="00C17695">
          <w:rPr>
            <w:lang w:val="en-US"/>
          </w:rPr>
          <w:t>s</w:t>
        </w:r>
        <w:r w:rsidR="00C17695" w:rsidRPr="006400DF">
          <w:rPr>
            <w:lang w:val="en-US"/>
          </w:rPr>
          <w:t xml:space="preserve"> to be </w:t>
        </w:r>
        <w:r w:rsidR="00C17695">
          <w:rPr>
            <w:lang w:val="en-US"/>
          </w:rPr>
          <w:t>the</w:t>
        </w:r>
        <w:r w:rsidR="00C17695" w:rsidRPr="006400DF">
          <w:rPr>
            <w:lang w:val="en-US"/>
          </w:rPr>
          <w:t xml:space="preserve"> </w:t>
        </w:r>
        <w:r w:rsidR="00C17695">
          <w:rPr>
            <w:lang w:val="en-US"/>
          </w:rPr>
          <w:t>decisive</w:t>
        </w:r>
        <w:r w:rsidR="00C17695" w:rsidRPr="006400DF">
          <w:rPr>
            <w:lang w:val="en-US"/>
          </w:rPr>
          <w:t xml:space="preserve"> factor.</w:t>
        </w:r>
        <w:commentRangeEnd w:id="907"/>
        <w:r w:rsidR="00C17695">
          <w:rPr>
            <w:rStyle w:val="Kommentarzeichen"/>
          </w:rPr>
          <w:commentReference w:id="907"/>
        </w:r>
      </w:ins>
    </w:p>
    <w:p w14:paraId="0C2E11D7" w14:textId="318FE2E6" w:rsidR="0005075E" w:rsidRPr="00A05769" w:rsidDel="00C17695" w:rsidRDefault="0005075E" w:rsidP="00A05769">
      <w:pPr>
        <w:spacing w:after="0" w:line="240" w:lineRule="auto"/>
        <w:rPr>
          <w:del w:id="908" w:author="Reviewer" w:date="2020-08-14T08:14:00Z"/>
          <w:lang w:val="en-US"/>
        </w:rPr>
      </w:pPr>
    </w:p>
    <w:p w14:paraId="52CAF8E2" w14:textId="201465C5" w:rsidR="006400DF" w:rsidRPr="006206A0" w:rsidDel="00C17695" w:rsidRDefault="006400DF" w:rsidP="003F3A71">
      <w:pPr>
        <w:spacing w:after="0" w:line="240" w:lineRule="auto"/>
        <w:rPr>
          <w:del w:id="909" w:author="Reviewer" w:date="2020-08-14T08:14:00Z"/>
          <w:rFonts w:eastAsia="Times New Roman" w:cs="Times New Roman"/>
          <w:lang w:val="en-US" w:eastAsia="de-DE"/>
        </w:rPr>
      </w:pPr>
    </w:p>
    <w:p w14:paraId="4C66669F" w14:textId="74B02834" w:rsidR="006400DF" w:rsidRPr="006400DF" w:rsidDel="00C17695" w:rsidRDefault="006400DF" w:rsidP="003F3A71">
      <w:pPr>
        <w:spacing w:after="0" w:line="240" w:lineRule="auto"/>
        <w:rPr>
          <w:del w:id="910" w:author="Reviewer" w:date="2020-08-14T08:13:00Z"/>
          <w:rFonts w:eastAsia="Times New Roman" w:cs="Times New Roman"/>
          <w:lang w:val="en-US" w:eastAsia="de-DE"/>
        </w:rPr>
      </w:pPr>
      <w:commentRangeStart w:id="911"/>
      <w:del w:id="912" w:author="Reviewer" w:date="2020-08-14T08:13:00Z">
        <w:r w:rsidDel="00C17695">
          <w:rPr>
            <w:lang w:val="en-US"/>
          </w:rPr>
          <w:delText xml:space="preserve">In sum, for those cases of </w:delText>
        </w:r>
        <w:r w:rsidR="00481816" w:rsidDel="00C17695">
          <w:rPr>
            <w:lang w:val="en-US"/>
          </w:rPr>
          <w:delText>spread of uvular and ejectives</w:delText>
        </w:r>
        <w:r w:rsidDel="00C17695">
          <w:rPr>
            <w:lang w:val="en-US"/>
          </w:rPr>
          <w:delText xml:space="preserve"> spread it turned out </w:delText>
        </w:r>
        <w:r w:rsidRPr="006400DF" w:rsidDel="00C17695">
          <w:rPr>
            <w:lang w:val="en-US"/>
          </w:rPr>
          <w:delText>that contact,</w:delText>
        </w:r>
        <w:r w:rsidDel="00C17695">
          <w:rPr>
            <w:lang w:val="en-US"/>
          </w:rPr>
          <w:delText xml:space="preserve"> </w:delText>
        </w:r>
        <w:r w:rsidRPr="006400DF" w:rsidDel="00C17695">
          <w:rPr>
            <w:lang w:val="en-US"/>
          </w:rPr>
          <w:delText xml:space="preserve">rather than </w:delText>
        </w:r>
        <w:r w:rsidR="00481816" w:rsidDel="00C17695">
          <w:rPr>
            <w:lang w:val="en-US"/>
          </w:rPr>
          <w:delText xml:space="preserve">sociolinguistic </w:delText>
        </w:r>
        <w:r w:rsidRPr="006400DF" w:rsidDel="00C17695">
          <w:rPr>
            <w:lang w:val="en-US"/>
          </w:rPr>
          <w:delText>isolation, seem</w:delText>
        </w:r>
        <w:r w:rsidDel="00C17695">
          <w:rPr>
            <w:lang w:val="en-US"/>
          </w:rPr>
          <w:delText>ed</w:delText>
        </w:r>
        <w:r w:rsidRPr="006400DF" w:rsidDel="00C17695">
          <w:rPr>
            <w:lang w:val="en-US"/>
          </w:rPr>
          <w:delText xml:space="preserve"> </w:delText>
        </w:r>
      </w:del>
      <w:ins w:id="913" w:author="Microsoft Office User" w:date="2020-08-13T16:35:00Z">
        <w:del w:id="914" w:author="Reviewer" w:date="2020-08-14T08:13:00Z">
          <w:r w:rsidR="006D7F6A" w:rsidRPr="006400DF" w:rsidDel="00C17695">
            <w:rPr>
              <w:lang w:val="en-US"/>
            </w:rPr>
            <w:delText>seem</w:delText>
          </w:r>
          <w:r w:rsidR="006D7F6A" w:rsidDel="00C17695">
            <w:rPr>
              <w:lang w:val="en-US"/>
            </w:rPr>
            <w:delText>s</w:delText>
          </w:r>
          <w:r w:rsidR="006D7F6A" w:rsidRPr="006400DF" w:rsidDel="00C17695">
            <w:rPr>
              <w:lang w:val="en-US"/>
            </w:rPr>
            <w:delText xml:space="preserve"> </w:delText>
          </w:r>
        </w:del>
      </w:ins>
      <w:del w:id="915" w:author="Reviewer" w:date="2020-08-14T08:13:00Z">
        <w:r w:rsidRPr="006400DF" w:rsidDel="00C17695">
          <w:rPr>
            <w:lang w:val="en-US"/>
          </w:rPr>
          <w:delText xml:space="preserve">to be a </w:delText>
        </w:r>
      </w:del>
      <w:ins w:id="916" w:author="Microsoft Office User" w:date="2020-08-13T16:35:00Z">
        <w:del w:id="917" w:author="Reviewer" w:date="2020-08-14T08:13:00Z">
          <w:r w:rsidR="006D7F6A" w:rsidDel="00C17695">
            <w:rPr>
              <w:lang w:val="en-US"/>
            </w:rPr>
            <w:delText>the</w:delText>
          </w:r>
          <w:r w:rsidR="006D7F6A" w:rsidRPr="006400DF" w:rsidDel="00C17695">
            <w:rPr>
              <w:lang w:val="en-US"/>
            </w:rPr>
            <w:delText xml:space="preserve"> </w:delText>
          </w:r>
        </w:del>
      </w:ins>
      <w:del w:id="918" w:author="Reviewer" w:date="2020-08-14T08:13:00Z">
        <w:r w:rsidDel="00C17695">
          <w:rPr>
            <w:lang w:val="en-US"/>
          </w:rPr>
          <w:delText>decisive</w:delText>
        </w:r>
        <w:r w:rsidRPr="006400DF" w:rsidDel="00C17695">
          <w:rPr>
            <w:lang w:val="en-US"/>
          </w:rPr>
          <w:delText xml:space="preserve"> factor.</w:delText>
        </w:r>
        <w:commentRangeEnd w:id="911"/>
        <w:r w:rsidR="006D7F6A" w:rsidDel="00C17695">
          <w:rPr>
            <w:rStyle w:val="Kommentarzeichen"/>
          </w:rPr>
          <w:commentReference w:id="911"/>
        </w:r>
      </w:del>
    </w:p>
    <w:p w14:paraId="687055D1" w14:textId="28A081D0" w:rsidR="00EE0623" w:rsidRDefault="005D352A" w:rsidP="00EE0623">
      <w:pPr>
        <w:pStyle w:val="berschrift1"/>
        <w:rPr>
          <w:lang w:val="en-US"/>
        </w:rPr>
      </w:pPr>
      <w:r>
        <w:rPr>
          <w:lang w:val="en-US"/>
        </w:rPr>
        <w:t xml:space="preserve">5. </w:t>
      </w:r>
      <w:r w:rsidR="00EE0623">
        <w:rPr>
          <w:lang w:val="en-US"/>
        </w:rPr>
        <w:t>Discussion</w:t>
      </w:r>
    </w:p>
    <w:p w14:paraId="44E32B65" w14:textId="0E265763" w:rsidR="005B7020" w:rsidDel="00C17695" w:rsidRDefault="00CB75C7" w:rsidP="00EE0623">
      <w:pPr>
        <w:rPr>
          <w:del w:id="919" w:author="Reviewer" w:date="2020-08-14T08:12:00Z"/>
          <w:lang w:val="en-US"/>
        </w:rPr>
      </w:pPr>
      <w:r>
        <w:rPr>
          <w:lang w:val="en-US"/>
        </w:rPr>
        <w:t xml:space="preserve">In this contribution, we have </w:t>
      </w:r>
      <w:r w:rsidR="005B7020">
        <w:rPr>
          <w:lang w:val="en-US"/>
        </w:rPr>
        <w:t>examined the cross-linguistic distribution of two classes of sounds, ejectives and uvulars</w:t>
      </w:r>
      <w:del w:id="920" w:author="Reviewer" w:date="2020-08-14T08:11:00Z">
        <w:r w:rsidR="005B7020" w:rsidDel="00C17695">
          <w:rPr>
            <w:lang w:val="en-US"/>
          </w:rPr>
          <w:delText>, and have</w:delText>
        </w:r>
      </w:del>
      <w:ins w:id="921" w:author="Reviewer" w:date="2020-08-14T08:11:00Z">
        <w:r w:rsidR="00C17695">
          <w:rPr>
            <w:lang w:val="en-US"/>
          </w:rPr>
          <w:t>. We have</w:t>
        </w:r>
      </w:ins>
      <w:r w:rsidR="005B7020">
        <w:rPr>
          <w:lang w:val="en-US"/>
        </w:rPr>
        <w:t xml:space="preserve"> sought to establish to what extent this distribution is predicted by environmental factors, concretely, the altitude of the area in which these languages are spoken. </w:t>
      </w:r>
    </w:p>
    <w:p w14:paraId="6730F4DC" w14:textId="1A2EE70E" w:rsidR="00CB75C7" w:rsidRDefault="005B7020" w:rsidP="00EE0623">
      <w:pPr>
        <w:rPr>
          <w:lang w:val="en-US"/>
        </w:rPr>
      </w:pPr>
      <w:del w:id="922" w:author="Microsoft Office User" w:date="2020-08-13T16:36:00Z">
        <w:r w:rsidDel="00140F71">
          <w:rPr>
            <w:lang w:val="en-US"/>
          </w:rPr>
          <w:lastRenderedPageBreak/>
          <w:delText xml:space="preserve">The </w:delText>
        </w:r>
      </w:del>
      <w:ins w:id="923" w:author="Microsoft Office User" w:date="2020-08-13T16:36:00Z">
        <w:r w:rsidR="00140F71">
          <w:rPr>
            <w:lang w:val="en-US"/>
          </w:rPr>
          <w:t xml:space="preserve">Our </w:t>
        </w:r>
      </w:ins>
      <w:r>
        <w:rPr>
          <w:lang w:val="en-US"/>
        </w:rPr>
        <w:t xml:space="preserve">analyses were carried out in light of two competing hypotheses that may account for that distribution: </w:t>
      </w:r>
      <w:del w:id="924" w:author="Reviewer" w:date="2020-08-14T08:10:00Z">
        <w:r w:rsidDel="00C17695">
          <w:rPr>
            <w:lang w:val="en-US"/>
          </w:rPr>
          <w:delText>one</w:delText>
        </w:r>
      </w:del>
      <w:ins w:id="925" w:author="Reviewer" w:date="2020-08-14T08:10:00Z">
        <w:r w:rsidR="00C17695">
          <w:rPr>
            <w:lang w:val="en-US"/>
          </w:rPr>
          <w:t>the first</w:t>
        </w:r>
      </w:ins>
      <w:r>
        <w:rPr>
          <w:lang w:val="en-US"/>
        </w:rPr>
        <w:t>, due to Everett (2013</w:t>
      </w:r>
      <w:r w:rsidR="00AD55E0">
        <w:rPr>
          <w:lang w:val="en-US"/>
        </w:rPr>
        <w:t>a</w:t>
      </w:r>
      <w:r>
        <w:rPr>
          <w:lang w:val="en-US"/>
        </w:rPr>
        <w:t>)</w:t>
      </w:r>
      <w:r w:rsidR="00AD55E0">
        <w:rPr>
          <w:lang w:val="en-US"/>
        </w:rPr>
        <w:t>,</w:t>
      </w:r>
      <w:r>
        <w:rPr>
          <w:lang w:val="en-US"/>
        </w:rPr>
        <w:t xml:space="preserve"> </w:t>
      </w:r>
      <w:del w:id="926" w:author="Reviewer" w:date="2020-08-14T08:10:00Z">
        <w:r w:rsidDel="00C17695">
          <w:rPr>
            <w:lang w:val="en-US"/>
          </w:rPr>
          <w:delText xml:space="preserve">that </w:delText>
        </w:r>
      </w:del>
      <w:r>
        <w:rPr>
          <w:lang w:val="en-US"/>
        </w:rPr>
        <w:t xml:space="preserve">invokes the adaptive value of ejectives in high-altitude environments because of the reduced articulatory effort of these sounds and/or the advantage in preventing desiccation in the low ambient humidity. The </w:t>
      </w:r>
      <w:del w:id="927" w:author="Reviewer" w:date="2020-08-14T08:10:00Z">
        <w:r w:rsidDel="00C17695">
          <w:rPr>
            <w:lang w:val="en-US"/>
          </w:rPr>
          <w:delText>other</w:delText>
        </w:r>
      </w:del>
      <w:ins w:id="928" w:author="Reviewer" w:date="2020-08-14T08:10:00Z">
        <w:r w:rsidR="00C17695">
          <w:rPr>
            <w:lang w:val="en-US"/>
          </w:rPr>
          <w:t>second</w:t>
        </w:r>
      </w:ins>
      <w:r>
        <w:rPr>
          <w:lang w:val="en-US"/>
        </w:rPr>
        <w:t xml:space="preserve">, alluded to by Nichols (2012), rather, operates on considerations having to do with sociolinguistic typology; specifically, sociolinguistic isolation (manifested e.g. by intra-community use of languages at the highest altitudes and little L2 learning) </w:t>
      </w:r>
      <w:del w:id="929" w:author="Microsoft Office User" w:date="2020-08-13T16:38:00Z">
        <w:r w:rsidDel="00140F71">
          <w:rPr>
            <w:lang w:val="en-US"/>
          </w:rPr>
          <w:delText>should lead</w:delText>
        </w:r>
      </w:del>
      <w:ins w:id="930" w:author="Microsoft Office User" w:date="2020-08-13T16:38:00Z">
        <w:r w:rsidR="00140F71">
          <w:rPr>
            <w:lang w:val="en-US"/>
          </w:rPr>
          <w:t>leads</w:t>
        </w:r>
      </w:ins>
      <w:r>
        <w:rPr>
          <w:lang w:val="en-US"/>
        </w:rPr>
        <w:t xml:space="preserve"> to the accruing of complex and marked language structures generally, a characterization that applies to both ejectives and uvulars. </w:t>
      </w:r>
    </w:p>
    <w:p w14:paraId="304313FE" w14:textId="05A465DD" w:rsidR="00414CB4" w:rsidRDefault="00B62B88" w:rsidP="00EE0623">
      <w:pPr>
        <w:rPr>
          <w:lang w:val="en-US"/>
        </w:rPr>
      </w:pPr>
      <w:r>
        <w:rPr>
          <w:lang w:val="en-US"/>
        </w:rPr>
        <w:t xml:space="preserve">Our analyses </w:t>
      </w:r>
      <w:del w:id="931" w:author="Microsoft Office User" w:date="2020-08-13T16:38:00Z">
        <w:r w:rsidDel="00140F71">
          <w:rPr>
            <w:lang w:val="en-US"/>
          </w:rPr>
          <w:delText xml:space="preserve">over </w:delText>
        </w:r>
      </w:del>
      <w:ins w:id="932" w:author="Microsoft Office User" w:date="2020-08-13T16:38:00Z">
        <w:r w:rsidR="00140F71">
          <w:rPr>
            <w:lang w:val="en-US"/>
          </w:rPr>
          <w:t xml:space="preserve">offer </w:t>
        </w:r>
      </w:ins>
      <w:r>
        <w:rPr>
          <w:lang w:val="en-US"/>
        </w:rPr>
        <w:t>significant improvements in terms of the primary data</w:t>
      </w:r>
      <w:del w:id="933" w:author="Microsoft Office User" w:date="2020-08-13T16:38:00Z">
        <w:r w:rsidDel="00140F71">
          <w:rPr>
            <w:lang w:val="en-US"/>
          </w:rPr>
          <w:delText xml:space="preserve">: </w:delText>
        </w:r>
      </w:del>
      <w:ins w:id="934" w:author="Microsoft Office User" w:date="2020-08-13T16:38:00Z">
        <w:r w:rsidR="00140F71">
          <w:rPr>
            <w:lang w:val="en-US"/>
          </w:rPr>
          <w:t xml:space="preserve">, i.e. </w:t>
        </w:r>
      </w:ins>
      <w:r>
        <w:rPr>
          <w:lang w:val="en-US"/>
        </w:rPr>
        <w:t xml:space="preserve">we </w:t>
      </w:r>
      <w:r w:rsidR="00414CB4">
        <w:rPr>
          <w:lang w:val="en-US"/>
        </w:rPr>
        <w:t>u</w:t>
      </w:r>
      <w:r>
        <w:rPr>
          <w:lang w:val="en-US"/>
        </w:rPr>
        <w:t>se</w:t>
      </w:r>
      <w:r w:rsidR="00414CB4">
        <w:rPr>
          <w:lang w:val="en-US"/>
        </w:rPr>
        <w:t xml:space="preserve"> </w:t>
      </w:r>
      <w:r w:rsidR="005B7020">
        <w:rPr>
          <w:lang w:val="en-US"/>
        </w:rPr>
        <w:t xml:space="preserve">the </w:t>
      </w:r>
      <w:del w:id="935" w:author="Microsoft Office User" w:date="2020-08-13T16:38:00Z">
        <w:r w:rsidR="005B7020" w:rsidDel="00140F71">
          <w:rPr>
            <w:lang w:val="en-US"/>
          </w:rPr>
          <w:delText xml:space="preserve">large </w:delText>
        </w:r>
      </w:del>
      <w:ins w:id="936" w:author="Microsoft Office User" w:date="2020-08-13T16:38:00Z">
        <w:r w:rsidR="00140F71">
          <w:rPr>
            <w:lang w:val="en-US"/>
          </w:rPr>
          <w:t>broad</w:t>
        </w:r>
      </w:ins>
      <w:ins w:id="937" w:author="Microsoft Office User" w:date="2020-08-13T16:39:00Z">
        <w:r w:rsidR="00140F71">
          <w:rPr>
            <w:lang w:val="en-US"/>
          </w:rPr>
          <w:t xml:space="preserve"> cross-linguistic coverage of the </w:t>
        </w:r>
      </w:ins>
      <w:r w:rsidR="005B7020">
        <w:rPr>
          <w:lang w:val="en-US"/>
        </w:rPr>
        <w:t xml:space="preserve">PHOIBLE database to follow up on previous work </w:t>
      </w:r>
      <w:del w:id="938" w:author="Reviewer" w:date="2020-08-13T20:00:00Z">
        <w:r w:rsidR="005B7020" w:rsidDel="00BC3CB4">
          <w:rPr>
            <w:lang w:val="en-US"/>
          </w:rPr>
          <w:delText xml:space="preserve">in this regard </w:delText>
        </w:r>
      </w:del>
      <w:r w:rsidR="005B7020">
        <w:rPr>
          <w:lang w:val="en-US"/>
        </w:rPr>
        <w:t xml:space="preserve">by Everett (2013a, b) and </w:t>
      </w:r>
      <w:commentRangeStart w:id="939"/>
      <w:r w:rsidR="005B7020">
        <w:rPr>
          <w:lang w:val="en-US"/>
        </w:rPr>
        <w:t xml:space="preserve">a metric for altitude that avoids the </w:t>
      </w:r>
      <w:del w:id="940" w:author="Reviewer" w:date="2020-08-14T08:06:00Z">
        <w:r w:rsidR="005B7020" w:rsidDel="00C17695">
          <w:rPr>
            <w:lang w:val="en-US"/>
          </w:rPr>
          <w:delText>simplicistic</w:delText>
        </w:r>
      </w:del>
      <w:ins w:id="941" w:author="Reviewer" w:date="2020-08-14T08:06:00Z">
        <w:r w:rsidR="00C17695">
          <w:rPr>
            <w:lang w:val="en-US"/>
          </w:rPr>
          <w:t>simplistic</w:t>
        </w:r>
      </w:ins>
      <w:r w:rsidR="005B7020">
        <w:rPr>
          <w:lang w:val="en-US"/>
        </w:rPr>
        <w:t xml:space="preserve"> use of more or less arbitrarily chosen point coordinates</w:t>
      </w:r>
      <w:r>
        <w:rPr>
          <w:lang w:val="en-US"/>
        </w:rPr>
        <w:t xml:space="preserve">. </w:t>
      </w:r>
      <w:commentRangeEnd w:id="939"/>
      <w:r w:rsidR="00140F71">
        <w:rPr>
          <w:rStyle w:val="Kommentarzeichen"/>
        </w:rPr>
        <w:commentReference w:id="939"/>
      </w:r>
    </w:p>
    <w:p w14:paraId="1F4E2D1F" w14:textId="5EF17780" w:rsidR="00414CB4" w:rsidRDefault="00414CB4" w:rsidP="00EE0623">
      <w:pPr>
        <w:rPr>
          <w:lang w:val="en-US"/>
        </w:rPr>
      </w:pPr>
      <w:r>
        <w:rPr>
          <w:lang w:val="en-US"/>
        </w:rPr>
        <w:t>Roberts (2018) argues for a robustness approach to the analysis of adaptivity of languages to their environment. This entails, among other things, the test of pertinent hypotheses against different datasets and the use of different statistical methods to assess if, or to what extent, analyses converge on similar results. Rather than a single outcome, this yields a “space of results” that jointly give</w:t>
      </w:r>
      <w:ins w:id="942" w:author="Microsoft Office User" w:date="2020-08-13T16:40:00Z">
        <w:r w:rsidR="00140F71">
          <w:rPr>
            <w:lang w:val="en-US"/>
          </w:rPr>
          <w:t>s</w:t>
        </w:r>
      </w:ins>
      <w:r>
        <w:rPr>
          <w:lang w:val="en-US"/>
        </w:rPr>
        <w:t xml:space="preserve"> an idea of the robustness of the tested hypothesis, which should ideally not be developed ad</w:t>
      </w:r>
      <w:ins w:id="943" w:author="Microsoft Office User" w:date="2020-08-13T16:40:00Z">
        <w:r w:rsidR="00140F71">
          <w:rPr>
            <w:lang w:val="en-US"/>
          </w:rPr>
          <w:t>-</w:t>
        </w:r>
      </w:ins>
      <w:del w:id="944" w:author="Microsoft Office User" w:date="2020-08-13T16:40:00Z">
        <w:r w:rsidDel="00140F71">
          <w:rPr>
            <w:lang w:val="en-US"/>
          </w:rPr>
          <w:delText xml:space="preserve"> </w:delText>
        </w:r>
      </w:del>
      <w:r>
        <w:rPr>
          <w:lang w:val="en-US"/>
        </w:rPr>
        <w:t>hoc</w:t>
      </w:r>
      <w:ins w:id="945" w:author="Microsoft Office User" w:date="2020-08-13T16:40:00Z">
        <w:r w:rsidR="00140F71">
          <w:rPr>
            <w:lang w:val="en-US"/>
          </w:rPr>
          <w:t>,</w:t>
        </w:r>
      </w:ins>
      <w:r>
        <w:rPr>
          <w:lang w:val="en-US"/>
        </w:rPr>
        <w:t xml:space="preserve"> but</w:t>
      </w:r>
      <w:ins w:id="946" w:author="Microsoft Office User" w:date="2020-08-13T16:40:00Z">
        <w:r w:rsidR="00140F71">
          <w:rPr>
            <w:lang w:val="en-US"/>
          </w:rPr>
          <w:t xml:space="preserve"> instead</w:t>
        </w:r>
      </w:ins>
      <w:r>
        <w:rPr>
          <w:lang w:val="en-US"/>
        </w:rPr>
        <w:t xml:space="preserve"> be based on already existing </w:t>
      </w:r>
      <w:del w:id="947" w:author="Microsoft Office User" w:date="2020-08-13T16:40:00Z">
        <w:r w:rsidDel="00140F71">
          <w:rPr>
            <w:lang w:val="en-US"/>
          </w:rPr>
          <w:delText xml:space="preserve">theorizing </w:delText>
        </w:r>
      </w:del>
      <w:ins w:id="948" w:author="Microsoft Office User" w:date="2020-08-13T16:40:00Z">
        <w:r w:rsidR="00140F71">
          <w:rPr>
            <w:lang w:val="en-US"/>
          </w:rPr>
          <w:t xml:space="preserve">theoretical arguments </w:t>
        </w:r>
      </w:ins>
      <w:del w:id="949" w:author="Microsoft Office User" w:date="2020-08-13T16:40:00Z">
        <w:r w:rsidDel="00140F71">
          <w:rPr>
            <w:lang w:val="en-US"/>
          </w:rPr>
          <w:delText xml:space="preserve">or </w:delText>
        </w:r>
      </w:del>
      <w:ins w:id="950" w:author="Microsoft Office User" w:date="2020-08-13T16:40:00Z">
        <w:r w:rsidR="00140F71">
          <w:rPr>
            <w:lang w:val="en-US"/>
          </w:rPr>
          <w:t xml:space="preserve">and </w:t>
        </w:r>
      </w:ins>
      <w:r>
        <w:rPr>
          <w:lang w:val="en-US"/>
        </w:rPr>
        <w:t xml:space="preserve">experimental evidence.  Another hallmark of </w:t>
      </w:r>
      <w:del w:id="951" w:author="Microsoft Office User" w:date="2020-08-13T16:40:00Z">
        <w:r w:rsidDel="00140F71">
          <w:rPr>
            <w:lang w:val="en-US"/>
          </w:rPr>
          <w:delText xml:space="preserve">this </w:delText>
        </w:r>
      </w:del>
      <w:ins w:id="952" w:author="Microsoft Office User" w:date="2020-08-13T16:40:00Z">
        <w:r w:rsidR="00140F71">
          <w:rPr>
            <w:lang w:val="en-US"/>
          </w:rPr>
          <w:t xml:space="preserve">our </w:t>
        </w:r>
      </w:ins>
      <w:r>
        <w:rPr>
          <w:lang w:val="en-US"/>
        </w:rPr>
        <w:t xml:space="preserve">approach is its reliance on incremental research: </w:t>
      </w:r>
      <w:r w:rsidR="00AD55E0">
        <w:rPr>
          <w:lang w:val="en-US"/>
        </w:rPr>
        <w:t>b</w:t>
      </w:r>
      <w:r>
        <w:rPr>
          <w:lang w:val="en-US"/>
        </w:rPr>
        <w:t xml:space="preserve">y testing already developed hypotheses on a different dataset against which </w:t>
      </w:r>
      <w:commentRangeStart w:id="953"/>
      <w:commentRangeStart w:id="954"/>
      <w:r>
        <w:rPr>
          <w:lang w:val="en-US"/>
        </w:rPr>
        <w:t xml:space="preserve">they </w:t>
      </w:r>
      <w:commentRangeEnd w:id="953"/>
      <w:r w:rsidR="00140F71">
        <w:rPr>
          <w:rStyle w:val="Kommentarzeichen"/>
        </w:rPr>
        <w:commentReference w:id="953"/>
      </w:r>
      <w:commentRangeEnd w:id="954"/>
      <w:r w:rsidR="00BC3CB4">
        <w:rPr>
          <w:rStyle w:val="Kommentarzeichen"/>
        </w:rPr>
        <w:commentReference w:id="954"/>
      </w:r>
      <w:r>
        <w:rPr>
          <w:lang w:val="en-US"/>
        </w:rPr>
        <w:t xml:space="preserve">have not yet been evaluated, and by systematically comparing it with a conceptually different alternative that was not yet been evaluated statistically, our contribution fits squarely within this approach. </w:t>
      </w:r>
    </w:p>
    <w:p w14:paraId="20D448B2" w14:textId="305181D4" w:rsidR="003F48B0" w:rsidRDefault="00B62B88" w:rsidP="000C4E39">
      <w:pPr>
        <w:spacing w:after="0" w:line="240" w:lineRule="auto"/>
        <w:rPr>
          <w:lang w:val="en-US"/>
        </w:rPr>
      </w:pPr>
      <w:r>
        <w:rPr>
          <w:lang w:val="en-US"/>
        </w:rPr>
        <w:t>On this basis,</w:t>
      </w:r>
      <w:r w:rsidR="005B7020">
        <w:rPr>
          <w:lang w:val="en-US"/>
        </w:rPr>
        <w:t xml:space="preserve"> a Bayesian mixed effects logistic regression showed that altitude has a larger effect on the probability of finding ejective consonants in a language than</w:t>
      </w:r>
      <w:r w:rsidR="0094255B">
        <w:rPr>
          <w:lang w:val="en-US"/>
        </w:rPr>
        <w:t xml:space="preserve"> it does on uvulars</w:t>
      </w:r>
      <w:r>
        <w:rPr>
          <w:lang w:val="en-US"/>
        </w:rPr>
        <w:t xml:space="preserve">, though by-area and by-family treatments did not allow </w:t>
      </w:r>
      <w:ins w:id="955" w:author="Microsoft Office User" w:date="2020-08-13T16:41:00Z">
        <w:r w:rsidR="00140F71">
          <w:rPr>
            <w:lang w:val="en-US"/>
          </w:rPr>
          <w:t xml:space="preserve">us </w:t>
        </w:r>
      </w:ins>
      <w:r>
        <w:rPr>
          <w:lang w:val="en-US"/>
        </w:rPr>
        <w:t>to replicate the overall stronger effect of altitude on the posterior probability of the mixed model.</w:t>
      </w:r>
      <w:r w:rsidR="00414CB4">
        <w:rPr>
          <w:lang w:val="en-US"/>
        </w:rPr>
        <w:t xml:space="preserve">  </w:t>
      </w:r>
      <w:r w:rsidR="003F48B0">
        <w:rPr>
          <w:lang w:val="en-US"/>
        </w:rPr>
        <w:t xml:space="preserve">Given this result, we have modelled the phylogenetic </w:t>
      </w:r>
      <w:commentRangeStart w:id="956"/>
      <w:r w:rsidR="003F48B0">
        <w:rPr>
          <w:lang w:val="en-US"/>
        </w:rPr>
        <w:t xml:space="preserve">evolution </w:t>
      </w:r>
      <w:commentRangeEnd w:id="956"/>
      <w:r w:rsidR="00140F71">
        <w:rPr>
          <w:rStyle w:val="Kommentarzeichen"/>
        </w:rPr>
        <w:commentReference w:id="956"/>
      </w:r>
      <w:r w:rsidR="003F48B0">
        <w:rPr>
          <w:lang w:val="en-US"/>
        </w:rPr>
        <w:t>of both classes of sounds in two large families of Eurasia</w:t>
      </w:r>
      <w:ins w:id="957" w:author="Microsoft Office User" w:date="2020-08-13T16:41:00Z">
        <w:r w:rsidR="00E644F2">
          <w:rPr>
            <w:lang w:val="en-US"/>
          </w:rPr>
          <w:t xml:space="preserve"> (</w:t>
        </w:r>
      </w:ins>
      <w:del w:id="958" w:author="Microsoft Office User" w:date="2020-08-13T16:41:00Z">
        <w:r w:rsidR="003F48B0" w:rsidDel="00E644F2">
          <w:rPr>
            <w:lang w:val="en-US"/>
          </w:rPr>
          <w:delText xml:space="preserve">, </w:delText>
        </w:r>
      </w:del>
      <w:r w:rsidR="003F48B0">
        <w:rPr>
          <w:lang w:val="en-US"/>
        </w:rPr>
        <w:t>Indo-European and Sino-Tibetan</w:t>
      </w:r>
      <w:ins w:id="959" w:author="Microsoft Office User" w:date="2020-08-13T16:41:00Z">
        <w:r w:rsidR="00E644F2">
          <w:rPr>
            <w:lang w:val="en-US"/>
          </w:rPr>
          <w:t>)</w:t>
        </w:r>
      </w:ins>
      <w:del w:id="960" w:author="Microsoft Office User" w:date="2020-08-13T16:41:00Z">
        <w:r w:rsidR="003F48B0" w:rsidDel="00E644F2">
          <w:rPr>
            <w:lang w:val="en-US"/>
          </w:rPr>
          <w:delText>,</w:delText>
        </w:r>
      </w:del>
      <w:r w:rsidR="003F48B0">
        <w:rPr>
          <w:lang w:val="en-US"/>
        </w:rPr>
        <w:t xml:space="preserve"> and have couched the interpretation of </w:t>
      </w:r>
      <w:del w:id="961" w:author="Microsoft Office User" w:date="2020-08-13T16:41:00Z">
        <w:r w:rsidR="003F48B0" w:rsidDel="00E644F2">
          <w:rPr>
            <w:lang w:val="en-US"/>
          </w:rPr>
          <w:delText xml:space="preserve">the </w:delText>
        </w:r>
      </w:del>
      <w:ins w:id="962" w:author="Microsoft Office User" w:date="2020-08-13T16:41:00Z">
        <w:r w:rsidR="00E644F2">
          <w:rPr>
            <w:lang w:val="en-US"/>
          </w:rPr>
          <w:t xml:space="preserve">our </w:t>
        </w:r>
      </w:ins>
      <w:r w:rsidR="003F48B0">
        <w:rPr>
          <w:lang w:val="en-US"/>
        </w:rPr>
        <w:t xml:space="preserve">results of the phylogenetic analysis in a </w:t>
      </w:r>
      <w:r w:rsidR="00AD55E0">
        <w:rPr>
          <w:lang w:val="en-US"/>
        </w:rPr>
        <w:t xml:space="preserve">selective qualitative </w:t>
      </w:r>
      <w:r w:rsidR="003F48B0">
        <w:rPr>
          <w:lang w:val="en-US"/>
        </w:rPr>
        <w:t xml:space="preserve">survey of the pertinent literature. This survey </w:t>
      </w:r>
      <w:del w:id="963" w:author="Microsoft Office User" w:date="2020-08-13T16:41:00Z">
        <w:r w:rsidR="003F48B0" w:rsidDel="00E644F2">
          <w:rPr>
            <w:lang w:val="en-US"/>
          </w:rPr>
          <w:delText xml:space="preserve">suggested </w:delText>
        </w:r>
      </w:del>
      <w:ins w:id="964" w:author="Microsoft Office User" w:date="2020-08-13T16:41:00Z">
        <w:r w:rsidR="00E644F2">
          <w:rPr>
            <w:lang w:val="en-US"/>
          </w:rPr>
          <w:t xml:space="preserve">suggests </w:t>
        </w:r>
      </w:ins>
      <w:r w:rsidR="003F48B0">
        <w:rPr>
          <w:lang w:val="en-US"/>
        </w:rPr>
        <w:t xml:space="preserve">a strong role of language contact in the </w:t>
      </w:r>
      <w:del w:id="965" w:author="Reviewer" w:date="2020-08-13T20:25:00Z">
        <w:r w:rsidR="003F48B0" w:rsidDel="00B92C43">
          <w:rPr>
            <w:lang w:val="en-US"/>
          </w:rPr>
          <w:delText xml:space="preserve">evolution </w:delText>
        </w:r>
      </w:del>
      <w:ins w:id="966" w:author="Reviewer" w:date="2020-08-13T20:25:00Z">
        <w:r w:rsidR="00B92C43">
          <w:rPr>
            <w:lang w:val="en-US"/>
          </w:rPr>
          <w:t xml:space="preserve">diachronic development </w:t>
        </w:r>
      </w:ins>
      <w:r w:rsidR="003F48B0">
        <w:rPr>
          <w:lang w:val="en-US"/>
        </w:rPr>
        <w:t xml:space="preserve">of ejectives in Indo-European and </w:t>
      </w:r>
      <w:r w:rsidR="00AD55E0">
        <w:rPr>
          <w:lang w:val="en-US"/>
        </w:rPr>
        <w:t xml:space="preserve">of uvulars </w:t>
      </w:r>
      <w:r w:rsidR="003F48B0">
        <w:rPr>
          <w:lang w:val="en-US"/>
        </w:rPr>
        <w:t>in both Indo-European and Sino-Tibetan. This is a situation that is at odds with the scenario that would be predicted by the alternative explanation for the distribution</w:t>
      </w:r>
      <w:ins w:id="967" w:author="Microsoft Office User" w:date="2020-08-13T16:42:00Z">
        <w:r w:rsidR="00E644F2">
          <w:rPr>
            <w:lang w:val="en-US"/>
          </w:rPr>
          <w:t>,</w:t>
        </w:r>
      </w:ins>
      <w:r w:rsidR="003F48B0">
        <w:rPr>
          <w:lang w:val="en-US"/>
        </w:rPr>
        <w:t xml:space="preserve"> which</w:t>
      </w:r>
      <w:del w:id="968" w:author="Microsoft Office User" w:date="2020-08-13T16:42:00Z">
        <w:r w:rsidR="003F48B0" w:rsidDel="00E644F2">
          <w:rPr>
            <w:lang w:val="en-US"/>
          </w:rPr>
          <w:delText>,</w:delText>
        </w:r>
      </w:del>
      <w:r w:rsidR="003F48B0">
        <w:rPr>
          <w:lang w:val="en-US"/>
        </w:rPr>
        <w:t xml:space="preserve"> instead of arguing for adaptiveness of linguistic structure to environmental givens, would consider elevation as a proxy to sociolinguistic isolation. </w:t>
      </w:r>
      <w:r w:rsidR="00414CB4">
        <w:rPr>
          <w:lang w:val="en-US"/>
        </w:rPr>
        <w:t>Both ejectives and uvulars seem to be prone to spread across language boundaries in language contact situations. Maddieson (2013b) notes similar behavior for clicks and labiovelars</w:t>
      </w:r>
      <w:r w:rsidR="00AD55E0">
        <w:rPr>
          <w:lang w:val="en-US"/>
        </w:rPr>
        <w:t>:</w:t>
      </w:r>
      <w:r w:rsidR="00414CB4">
        <w:rPr>
          <w:lang w:val="en-US"/>
        </w:rPr>
        <w:t xml:space="preserve"> “</w:t>
      </w:r>
      <w:r w:rsidR="00414CB4" w:rsidRPr="00441174">
        <w:rPr>
          <w:lang w:val="en-US"/>
        </w:rPr>
        <w:t>the evolution or adoption of sounds of these two classes in the sound system of a language is strongly influenced by hearing these sounds in other languages spoken in the same area</w:t>
      </w:r>
      <w:r w:rsidR="00414CB4">
        <w:rPr>
          <w:lang w:val="en-US"/>
        </w:rPr>
        <w:t>” and the same thus, seems to be true for the two classes of segments which we investigate here</w:t>
      </w:r>
      <w:r w:rsidR="00AD55E0">
        <w:rPr>
          <w:lang w:val="en-US"/>
        </w:rPr>
        <w:t xml:space="preserve">. </w:t>
      </w:r>
      <w:r w:rsidR="003F48B0">
        <w:rPr>
          <w:lang w:val="en-US"/>
        </w:rPr>
        <w:t xml:space="preserve">Together with </w:t>
      </w:r>
      <w:r w:rsidR="00AD55E0">
        <w:rPr>
          <w:lang w:val="en-US"/>
        </w:rPr>
        <w:t xml:space="preserve">the </w:t>
      </w:r>
      <w:r w:rsidR="003F48B0">
        <w:rPr>
          <w:lang w:val="en-US"/>
        </w:rPr>
        <w:t xml:space="preserve">weak </w:t>
      </w:r>
      <w:r w:rsidR="00AD55E0">
        <w:rPr>
          <w:lang w:val="en-US"/>
        </w:rPr>
        <w:t>predictive power</w:t>
      </w:r>
      <w:r w:rsidR="003F48B0">
        <w:rPr>
          <w:lang w:val="en-US"/>
        </w:rPr>
        <w:t xml:space="preserve"> of altitude on the distribution of uvulars in </w:t>
      </w:r>
      <w:del w:id="969" w:author="Microsoft Office User" w:date="2020-08-13T16:43:00Z">
        <w:r w:rsidR="003F48B0" w:rsidDel="00727750">
          <w:rPr>
            <w:lang w:val="en-US"/>
          </w:rPr>
          <w:delText xml:space="preserve">the </w:delText>
        </w:r>
      </w:del>
      <w:ins w:id="970" w:author="Microsoft Office User" w:date="2020-08-13T16:43:00Z">
        <w:r w:rsidR="00727750">
          <w:rPr>
            <w:lang w:val="en-US"/>
          </w:rPr>
          <w:t xml:space="preserve">our </w:t>
        </w:r>
      </w:ins>
      <w:commentRangeStart w:id="971"/>
      <w:commentRangeStart w:id="972"/>
      <w:r w:rsidR="003F48B0">
        <w:rPr>
          <w:lang w:val="en-US"/>
        </w:rPr>
        <w:t xml:space="preserve">Bayesian modelling, </w:t>
      </w:r>
      <w:del w:id="973" w:author="Microsoft Office User" w:date="2020-08-13T16:43:00Z">
        <w:r w:rsidR="003F48B0" w:rsidDel="00727750">
          <w:rPr>
            <w:lang w:val="en-US"/>
          </w:rPr>
          <w:delText xml:space="preserve">this </w:delText>
        </w:r>
      </w:del>
      <w:ins w:id="974" w:author="Microsoft Office User" w:date="2020-08-13T16:43:00Z">
        <w:r w:rsidR="00727750">
          <w:rPr>
            <w:lang w:val="en-US"/>
          </w:rPr>
          <w:t xml:space="preserve">our </w:t>
        </w:r>
      </w:ins>
      <w:r w:rsidR="003F48B0">
        <w:rPr>
          <w:lang w:val="en-US"/>
        </w:rPr>
        <w:t>result leads to increased doubt</w:t>
      </w:r>
      <w:del w:id="975" w:author="Microsoft Office User" w:date="2020-08-13T16:43:00Z">
        <w:r w:rsidR="003F48B0" w:rsidDel="00727750">
          <w:rPr>
            <w:lang w:val="en-US"/>
          </w:rPr>
          <w:delText>s</w:delText>
        </w:r>
      </w:del>
      <w:r w:rsidR="003F48B0">
        <w:rPr>
          <w:lang w:val="en-US"/>
        </w:rPr>
        <w:t xml:space="preserve"> regarding the sociolinguistic isolation account, at least in the rather </w:t>
      </w:r>
      <w:r w:rsidR="00414CB4">
        <w:rPr>
          <w:lang w:val="en-US"/>
        </w:rPr>
        <w:t>simplistic</w:t>
      </w:r>
      <w:r w:rsidR="003F48B0">
        <w:rPr>
          <w:lang w:val="en-US"/>
        </w:rPr>
        <w:t xml:space="preserve"> manner in which it is presently operationalized. </w:t>
      </w:r>
      <w:commentRangeEnd w:id="971"/>
      <w:r w:rsidR="00727750">
        <w:rPr>
          <w:rStyle w:val="Kommentarzeichen"/>
        </w:rPr>
        <w:commentReference w:id="971"/>
      </w:r>
      <w:commentRangeEnd w:id="972"/>
      <w:r w:rsidR="003E3E46">
        <w:rPr>
          <w:rStyle w:val="Kommentarzeichen"/>
        </w:rPr>
        <w:commentReference w:id="972"/>
      </w:r>
      <w:r w:rsidR="00414CB4">
        <w:rPr>
          <w:lang w:val="en-US"/>
        </w:rPr>
        <w:t>But also ejectives have been shown to figure prominently as the targets of replication in contact situation – analogously to the case of Ossetic and, more controversially, Eastern Armenian, they are likely to have been transferred from Aymaran to Quechuan languages in southern Peru and Bolivia in a situation of intense language contact. This is not in principle incompatible with the idea that ejectives are adaptive in high-altitude environments as they may spread in language contact precisely because of their adaptive value. However, as we have noted, before accepting this</w:t>
      </w:r>
      <w:ins w:id="976" w:author="Reviewer" w:date="2020-08-14T08:05:00Z">
        <w:r w:rsidR="003E3E46">
          <w:rPr>
            <w:lang w:val="en-US"/>
          </w:rPr>
          <w:t xml:space="preserve"> idea fully</w:t>
        </w:r>
      </w:ins>
      <w:r w:rsidR="00414CB4">
        <w:rPr>
          <w:lang w:val="en-US"/>
        </w:rPr>
        <w:t xml:space="preserve">, it would be </w:t>
      </w:r>
      <w:r w:rsidR="00414CB4">
        <w:rPr>
          <w:lang w:val="en-US"/>
        </w:rPr>
        <w:lastRenderedPageBreak/>
        <w:t>necessary to specify the relationship between language contact and adaptiveness</w:t>
      </w:r>
      <w:r w:rsidR="00452B4C">
        <w:rPr>
          <w:lang w:val="en-US"/>
        </w:rPr>
        <w:t xml:space="preserve"> in </w:t>
      </w:r>
      <w:del w:id="977" w:author="Reviewer" w:date="2020-08-14T08:01:00Z">
        <w:r w:rsidR="00452B4C" w:rsidDel="003E3E46">
          <w:rPr>
            <w:lang w:val="en-US"/>
          </w:rPr>
          <w:delText xml:space="preserve">the </w:delText>
        </w:r>
      </w:del>
      <w:ins w:id="978" w:author="Reviewer" w:date="2020-08-14T08:01:00Z">
        <w:r w:rsidR="003E3E46">
          <w:rPr>
            <w:lang w:val="en-US"/>
          </w:rPr>
          <w:t xml:space="preserve">a </w:t>
        </w:r>
      </w:ins>
      <w:r w:rsidR="00452B4C">
        <w:rPr>
          <w:lang w:val="en-US"/>
        </w:rPr>
        <w:t>theoretical framework</w:t>
      </w:r>
      <w:r w:rsidR="00414CB4">
        <w:rPr>
          <w:lang w:val="en-US"/>
        </w:rPr>
        <w:t xml:space="preserve">, as this relationship often remains blurry and </w:t>
      </w:r>
      <w:del w:id="979" w:author="Microsoft Office User" w:date="2020-08-13T16:44:00Z">
        <w:r w:rsidR="00414CB4" w:rsidDel="00727750">
          <w:rPr>
            <w:lang w:val="en-US"/>
          </w:rPr>
          <w:delText>ambigous</w:delText>
        </w:r>
      </w:del>
      <w:ins w:id="980" w:author="Microsoft Office User" w:date="2020-08-13T16:44:00Z">
        <w:r w:rsidR="00727750">
          <w:rPr>
            <w:lang w:val="en-US"/>
          </w:rPr>
          <w:t>ambiguous</w:t>
        </w:r>
      </w:ins>
      <w:r w:rsidR="00414CB4">
        <w:rPr>
          <w:lang w:val="en-US"/>
        </w:rPr>
        <w:t xml:space="preserve"> in extant work.</w:t>
      </w:r>
      <w:r w:rsidR="00414CB4">
        <w:rPr>
          <w:rStyle w:val="Funotenzeichen"/>
          <w:lang w:val="en-US"/>
        </w:rPr>
        <w:footnoteReference w:id="6"/>
      </w:r>
      <w:r w:rsidR="00414CB4">
        <w:rPr>
          <w:lang w:val="en-US"/>
        </w:rPr>
        <w:t xml:space="preserve"> </w:t>
      </w:r>
    </w:p>
    <w:p w14:paraId="74948A50" w14:textId="77777777" w:rsidR="00B86A2D" w:rsidRDefault="00B86A2D" w:rsidP="000C4E39">
      <w:pPr>
        <w:spacing w:after="0" w:line="240" w:lineRule="auto"/>
        <w:rPr>
          <w:lang w:val="en-US"/>
        </w:rPr>
      </w:pPr>
    </w:p>
    <w:p w14:paraId="1E47C408" w14:textId="49B9AEC9" w:rsidR="00CB75C7" w:rsidRPr="00FD7CD3" w:rsidRDefault="00452B4C" w:rsidP="00414CB4">
      <w:pPr>
        <w:rPr>
          <w:lang w:val="en-US"/>
        </w:rPr>
      </w:pPr>
      <w:r>
        <w:rPr>
          <w:lang w:val="en-US"/>
        </w:rPr>
        <w:t xml:space="preserve">A final observation that remains to be reiterated is the striking </w:t>
      </w:r>
      <w:r w:rsidR="00EE0623">
        <w:rPr>
          <w:lang w:val="en-US"/>
        </w:rPr>
        <w:t>co-occurrence of both classes of sounds</w:t>
      </w:r>
      <w:r>
        <w:rPr>
          <w:lang w:val="en-US"/>
        </w:rPr>
        <w:t xml:space="preserve"> which</w:t>
      </w:r>
      <w:r w:rsidR="00AD55E0">
        <w:rPr>
          <w:lang w:val="en-US"/>
        </w:rPr>
        <w:t>,</w:t>
      </w:r>
      <w:r>
        <w:rPr>
          <w:lang w:val="en-US"/>
        </w:rPr>
        <w:t xml:space="preserve"> in fact, was one of the motivating factors for us to consider sociolinguistic isolation as a possible alternative explanation that would account for the distribution of ejectives, but also other types of rare and articulatorily costly segments </w:t>
      </w:r>
      <w:r w:rsidR="00EE0623">
        <w:rPr>
          <w:lang w:val="en-US"/>
        </w:rPr>
        <w:t xml:space="preserve"> </w:t>
      </w:r>
      <w:r>
        <w:rPr>
          <w:lang w:val="en-US"/>
        </w:rPr>
        <w:t xml:space="preserve">in the first place. </w:t>
      </w:r>
      <w:r w:rsidR="00AD55E0">
        <w:rPr>
          <w:lang w:val="en-US"/>
        </w:rPr>
        <w:t>In the case of Ossetic we have seen that this language has not simply evolved ejectives under Nakh-Daghestanian influence</w:t>
      </w:r>
      <w:ins w:id="981" w:author="Microsoft Office User" w:date="2020-08-13T16:45:00Z">
        <w:r w:rsidR="00727750">
          <w:rPr>
            <w:lang w:val="en-US"/>
          </w:rPr>
          <w:t>,</w:t>
        </w:r>
      </w:ins>
      <w:r w:rsidR="00AD55E0">
        <w:rPr>
          <w:lang w:val="en-US"/>
        </w:rPr>
        <w:t xml:space="preserve"> but </w:t>
      </w:r>
      <w:del w:id="982" w:author="Reviewer" w:date="2020-08-13T21:07:00Z">
        <w:r w:rsidR="00AD55E0" w:rsidDel="0014265D">
          <w:rPr>
            <w:lang w:val="en-US"/>
          </w:rPr>
          <w:delText>in fact</w:delText>
        </w:r>
      </w:del>
      <w:ins w:id="983" w:author="Reviewer" w:date="2020-08-13T21:07:00Z">
        <w:r w:rsidR="0014265D">
          <w:rPr>
            <w:lang w:val="en-US"/>
          </w:rPr>
          <w:t>rather</w:t>
        </w:r>
      </w:ins>
      <w:r w:rsidR="00AD55E0">
        <w:rPr>
          <w:lang w:val="en-US"/>
        </w:rPr>
        <w:t xml:space="preserve"> the same characteristic combination of ejectives and uvulars that is found in Nakh-Daghestanian </w:t>
      </w:r>
      <w:ins w:id="984" w:author="Reviewer" w:date="2020-08-13T21:07:00Z">
        <w:r w:rsidR="0014265D">
          <w:rPr>
            <w:lang w:val="en-US"/>
          </w:rPr>
          <w:t>(</w:t>
        </w:r>
      </w:ins>
      <w:r w:rsidR="00AD55E0">
        <w:rPr>
          <w:lang w:val="en-US"/>
        </w:rPr>
        <w:t xml:space="preserve">and Caucasian languages </w:t>
      </w:r>
      <w:ins w:id="985" w:author="Reviewer" w:date="2020-08-13T21:07:00Z">
        <w:r w:rsidR="0014265D">
          <w:rPr>
            <w:lang w:val="en-US"/>
          </w:rPr>
          <w:t xml:space="preserve">more </w:t>
        </w:r>
      </w:ins>
      <w:r w:rsidR="00AD55E0">
        <w:rPr>
          <w:lang w:val="en-US"/>
        </w:rPr>
        <w:t>generally</w:t>
      </w:r>
      <w:ins w:id="986" w:author="Reviewer" w:date="2020-08-13T21:07:00Z">
        <w:r w:rsidR="0014265D">
          <w:rPr>
            <w:lang w:val="en-US"/>
          </w:rPr>
          <w:t>)</w:t>
        </w:r>
      </w:ins>
      <w:r w:rsidR="00AD55E0">
        <w:rPr>
          <w:lang w:val="en-US"/>
        </w:rPr>
        <w:t xml:space="preserve">. These cases are representative of a more common cross-linguistic pattern. </w:t>
      </w:r>
      <w:r w:rsidR="00EE0623">
        <w:rPr>
          <w:lang w:val="en-US"/>
        </w:rPr>
        <w:t xml:space="preserve">PHOIBLE contains data from </w:t>
      </w:r>
      <w:r w:rsidR="00507F1B">
        <w:rPr>
          <w:lang w:val="en-US"/>
        </w:rPr>
        <w:t>248</w:t>
      </w:r>
      <w:r w:rsidR="00EE0623">
        <w:rPr>
          <w:lang w:val="en-US"/>
        </w:rPr>
        <w:t xml:space="preserve"> different language families (</w:t>
      </w:r>
      <w:r w:rsidR="00507F1B">
        <w:rPr>
          <w:lang w:val="en-US"/>
        </w:rPr>
        <w:t>including isolates as singleton families</w:t>
      </w:r>
      <w:r w:rsidR="00EE0623">
        <w:rPr>
          <w:lang w:val="en-US"/>
        </w:rPr>
        <w:t xml:space="preserve">). Of these, </w:t>
      </w:r>
      <w:r w:rsidR="00FD7CD3">
        <w:rPr>
          <w:lang w:val="en-US"/>
        </w:rPr>
        <w:t>only 68 (ca. 28%)</w:t>
      </w:r>
      <w:r w:rsidR="00EE0623">
        <w:rPr>
          <w:lang w:val="en-US"/>
        </w:rPr>
        <w:t xml:space="preserve"> feature </w:t>
      </w:r>
      <w:r w:rsidR="00507F1B">
        <w:rPr>
          <w:lang w:val="en-US"/>
        </w:rPr>
        <w:t>uvular</w:t>
      </w:r>
      <w:r w:rsidR="00EE0623">
        <w:rPr>
          <w:lang w:val="en-US"/>
        </w:rPr>
        <w:t xml:space="preserve"> consonants, and only </w:t>
      </w:r>
      <w:r w:rsidR="00FD7CD3">
        <w:rPr>
          <w:lang w:val="en-US"/>
        </w:rPr>
        <w:t>65 (ca. 26%)</w:t>
      </w:r>
      <w:r w:rsidR="00EE0623">
        <w:rPr>
          <w:lang w:val="en-US"/>
        </w:rPr>
        <w:t xml:space="preserve"> </w:t>
      </w:r>
      <w:r w:rsidR="00507F1B">
        <w:rPr>
          <w:lang w:val="en-US"/>
        </w:rPr>
        <w:t>ejective</w:t>
      </w:r>
      <w:r w:rsidR="00EE0623">
        <w:rPr>
          <w:lang w:val="en-US"/>
        </w:rPr>
        <w:t xml:space="preserve"> consonants, highlighting once more the </w:t>
      </w:r>
      <w:r w:rsidR="00AD55E0">
        <w:rPr>
          <w:lang w:val="en-US"/>
        </w:rPr>
        <w:t xml:space="preserve">relative </w:t>
      </w:r>
      <w:r w:rsidR="00EE0623">
        <w:rPr>
          <w:lang w:val="en-US"/>
        </w:rPr>
        <w:t>rarity of both classes</w:t>
      </w:r>
      <w:ins w:id="987" w:author="Microsoft Office User" w:date="2020-08-13T16:45:00Z">
        <w:r w:rsidR="00E41136">
          <w:rPr>
            <w:lang w:val="en-US"/>
          </w:rPr>
          <w:t xml:space="preserve"> of speech sounds</w:t>
        </w:r>
      </w:ins>
      <w:r w:rsidR="00EE0623">
        <w:rPr>
          <w:lang w:val="en-US"/>
        </w:rPr>
        <w:t xml:space="preserve">. </w:t>
      </w:r>
      <w:r w:rsidR="00363EE3">
        <w:rPr>
          <w:lang w:val="en-US"/>
        </w:rPr>
        <w:t xml:space="preserve">There is no logical </w:t>
      </w:r>
      <w:r w:rsidR="002700BB">
        <w:rPr>
          <w:lang w:val="en-US"/>
        </w:rPr>
        <w:t>necessity</w:t>
      </w:r>
      <w:r w:rsidR="00363EE3">
        <w:rPr>
          <w:lang w:val="en-US"/>
        </w:rPr>
        <w:t xml:space="preserve"> that </w:t>
      </w:r>
      <w:r>
        <w:rPr>
          <w:lang w:val="en-US"/>
        </w:rPr>
        <w:t xml:space="preserve">both classes of sounds should co-occur in the same languages and language families. </w:t>
      </w:r>
      <w:r w:rsidR="00EE0623">
        <w:rPr>
          <w:lang w:val="en-US"/>
        </w:rPr>
        <w:t>However, the distribution of the sounds is strikingly correlated</w:t>
      </w:r>
      <w:r w:rsidR="00FD7CD3">
        <w:rPr>
          <w:lang w:val="en-US"/>
        </w:rPr>
        <w:t>, with a Jaccard similarity coefficient of approximately .41</w:t>
      </w:r>
      <w:ins w:id="988" w:author="Reviewer" w:date="2020-08-13T20:27:00Z">
        <w:r w:rsidR="00B92C43">
          <w:rPr>
            <w:lang w:val="en-US"/>
          </w:rPr>
          <w:t xml:space="preserve"> (computed using the jaccard.test function as implemented in the R package </w:t>
        </w:r>
      </w:ins>
      <w:ins w:id="989" w:author="Reviewer" w:date="2020-08-13T20:29:00Z">
        <w:r w:rsidR="00B92C43">
          <w:rPr>
            <w:lang w:val="en-US"/>
          </w:rPr>
          <w:t>jaccard, Chung et al. 2018)</w:t>
        </w:r>
      </w:ins>
      <w:del w:id="990" w:author="Reviewer" w:date="2020-08-13T20:27:00Z">
        <w:r w:rsidR="00FD7CD3" w:rsidDel="00B92C43">
          <w:rPr>
            <w:lang w:val="en-US"/>
          </w:rPr>
          <w:delText>.</w:delText>
        </w:r>
      </w:del>
      <w:r w:rsidR="00FD7CD3">
        <w:rPr>
          <w:lang w:val="en-US"/>
        </w:rPr>
        <w:t xml:space="preserve"> Given the overall frequency of language families with the two classes of sounds, this is extremely unlikely the result of chance (p &lt; </w:t>
      </w:r>
      <w:r w:rsidR="00FD7CD3" w:rsidRPr="00FD7CD3">
        <w:rPr>
          <w:lang w:val="en-US"/>
        </w:rPr>
        <w:t>.000000000</w:t>
      </w:r>
      <w:r w:rsidR="00FD7CD3">
        <w:rPr>
          <w:lang w:val="en-US"/>
        </w:rPr>
        <w:t>1).</w:t>
      </w:r>
    </w:p>
    <w:p w14:paraId="3C414C72" w14:textId="0B972F0D" w:rsidR="00EE0623" w:rsidRDefault="00EE0623" w:rsidP="00EE0623">
      <w:pPr>
        <w:rPr>
          <w:lang w:val="en-US"/>
        </w:rPr>
      </w:pPr>
      <w:r>
        <w:rPr>
          <w:lang w:val="en-US"/>
        </w:rPr>
        <w:t>This suggests that there</w:t>
      </w:r>
      <w:r w:rsidR="00FD7CD3">
        <w:rPr>
          <w:lang w:val="en-US"/>
        </w:rPr>
        <w:t xml:space="preserve"> </w:t>
      </w:r>
      <w:ins w:id="991" w:author="Microsoft Office User" w:date="2020-08-13T17:05:00Z">
        <w:r w:rsidR="00497C40">
          <w:rPr>
            <w:lang w:val="en-US"/>
          </w:rPr>
          <w:t xml:space="preserve">may </w:t>
        </w:r>
      </w:ins>
      <w:r w:rsidR="00FD7CD3">
        <w:rPr>
          <w:lang w:val="en-US"/>
        </w:rPr>
        <w:t>actually</w:t>
      </w:r>
      <w:r>
        <w:rPr>
          <w:lang w:val="en-US"/>
        </w:rPr>
        <w:t xml:space="preserve"> </w:t>
      </w:r>
      <w:del w:id="992" w:author="Microsoft Office User" w:date="2020-08-13T17:05:00Z">
        <w:r w:rsidRPr="00452B4C" w:rsidDel="00263C82">
          <w:rPr>
            <w:i/>
            <w:iCs/>
            <w:lang w:val="en-US"/>
          </w:rPr>
          <w:delText>may</w:delText>
        </w:r>
        <w:r w:rsidDel="00263C82">
          <w:rPr>
            <w:lang w:val="en-US"/>
          </w:rPr>
          <w:delText xml:space="preserve"> </w:delText>
        </w:r>
      </w:del>
      <w:r>
        <w:rPr>
          <w:lang w:val="en-US"/>
        </w:rPr>
        <w:t>be common underlying conditioning factor</w:t>
      </w:r>
      <w:r w:rsidR="00546BE1">
        <w:rPr>
          <w:lang w:val="en-US"/>
        </w:rPr>
        <w:t>s</w:t>
      </w:r>
      <w:r>
        <w:rPr>
          <w:lang w:val="en-US"/>
        </w:rPr>
        <w:t xml:space="preserve"> that govern</w:t>
      </w:r>
      <w:del w:id="993" w:author="Microsoft Office User" w:date="2020-08-13T17:05:00Z">
        <w:r w:rsidDel="00263C82">
          <w:rPr>
            <w:lang w:val="en-US"/>
          </w:rPr>
          <w:delText>s</w:delText>
        </w:r>
      </w:del>
      <w:r>
        <w:rPr>
          <w:lang w:val="en-US"/>
        </w:rPr>
        <w:t xml:space="preserve"> the distributional typology of both classes of sounds and on which it is predicated</w:t>
      </w:r>
      <w:ins w:id="994" w:author="Reviewer" w:date="2020-08-13T21:08:00Z">
        <w:r w:rsidR="00F73F4F">
          <w:rPr>
            <w:lang w:val="en-US"/>
          </w:rPr>
          <w:t>.</w:t>
        </w:r>
        <w:r w:rsidR="00F73F4F">
          <w:rPr>
            <w:rStyle w:val="Funotenzeichen"/>
            <w:lang w:val="en-US"/>
          </w:rPr>
          <w:footnoteReference w:id="7"/>
        </w:r>
      </w:ins>
      <w:del w:id="998" w:author="Reviewer" w:date="2020-08-13T21:08:00Z">
        <w:r w:rsidR="00FD7CD3" w:rsidDel="00F73F4F">
          <w:rPr>
            <w:lang w:val="en-US"/>
          </w:rPr>
          <w:delText>, a suggestion that is also fueled by the striking absence or exceeding rarity of both classes of sounds in certain regions of the world such as New Guinea and Australia</w:delText>
        </w:r>
      </w:del>
      <w:r w:rsidR="00FD7CD3">
        <w:rPr>
          <w:lang w:val="en-US"/>
        </w:rPr>
        <w:t>.</w:t>
      </w:r>
      <w:r>
        <w:rPr>
          <w:lang w:val="en-US"/>
        </w:rPr>
        <w:t xml:space="preserve"> </w:t>
      </w:r>
      <w:r w:rsidR="00452B4C">
        <w:rPr>
          <w:lang w:val="en-US"/>
        </w:rPr>
        <w:t>What</w:t>
      </w:r>
      <w:r>
        <w:rPr>
          <w:lang w:val="en-US"/>
        </w:rPr>
        <w:t xml:space="preserve"> th</w:t>
      </w:r>
      <w:r w:rsidR="00FD7CD3">
        <w:rPr>
          <w:lang w:val="en-US"/>
        </w:rPr>
        <w:t>ese</w:t>
      </w:r>
      <w:r>
        <w:rPr>
          <w:lang w:val="en-US"/>
        </w:rPr>
        <w:t xml:space="preserve"> </w:t>
      </w:r>
      <w:r w:rsidR="00FD7CD3">
        <w:rPr>
          <w:lang w:val="en-US"/>
        </w:rPr>
        <w:t xml:space="preserve">factors </w:t>
      </w:r>
      <w:del w:id="999" w:author="Microsoft Office User" w:date="2020-08-13T17:05:00Z">
        <w:r w:rsidDel="00762F89">
          <w:rPr>
            <w:lang w:val="en-US"/>
          </w:rPr>
          <w:delText>is</w:delText>
        </w:r>
      </w:del>
      <w:ins w:id="1000" w:author="Microsoft Office User" w:date="2020-08-13T17:05:00Z">
        <w:r w:rsidR="00762F89">
          <w:rPr>
            <w:lang w:val="en-US"/>
          </w:rPr>
          <w:t>are</w:t>
        </w:r>
      </w:ins>
      <w:r>
        <w:rPr>
          <w:lang w:val="en-US"/>
        </w:rPr>
        <w:t xml:space="preserve">, and in what terms (typological, sociolinguistic, diachronic, or a combination of these </w:t>
      </w:r>
      <w:del w:id="1001" w:author="Microsoft Office User" w:date="2020-08-13T17:06:00Z">
        <w:r w:rsidDel="00762F89">
          <w:rPr>
            <w:lang w:val="en-US"/>
          </w:rPr>
          <w:delText>or more</w:delText>
        </w:r>
      </w:del>
      <w:ins w:id="1002" w:author="Microsoft Office User" w:date="2020-08-13T17:06:00Z">
        <w:r w:rsidR="00762F89">
          <w:rPr>
            <w:lang w:val="en-US"/>
          </w:rPr>
          <w:t>and/or other</w:t>
        </w:r>
      </w:ins>
      <w:r>
        <w:rPr>
          <w:lang w:val="en-US"/>
        </w:rPr>
        <w:t xml:space="preserve"> </w:t>
      </w:r>
      <w:del w:id="1003" w:author="Reviewer" w:date="2020-08-14T08:01:00Z">
        <w:r w:rsidDel="003E3E46">
          <w:rPr>
            <w:lang w:val="en-US"/>
          </w:rPr>
          <w:delText>angles</w:delText>
        </w:r>
      </w:del>
      <w:ins w:id="1004" w:author="Reviewer" w:date="2020-08-14T08:01:00Z">
        <w:r w:rsidR="003E3E46">
          <w:rPr>
            <w:lang w:val="en-US"/>
          </w:rPr>
          <w:t>phenomena</w:t>
        </w:r>
      </w:ins>
      <w:r>
        <w:rPr>
          <w:lang w:val="en-US"/>
        </w:rPr>
        <w:t xml:space="preserve">) </w:t>
      </w:r>
      <w:r w:rsidR="00FD7CD3">
        <w:rPr>
          <w:lang w:val="en-US"/>
        </w:rPr>
        <w:t>they</w:t>
      </w:r>
      <w:r>
        <w:rPr>
          <w:lang w:val="en-US"/>
        </w:rPr>
        <w:t xml:space="preserve"> </w:t>
      </w:r>
      <w:del w:id="1005" w:author="Microsoft Office User" w:date="2020-08-13T17:06:00Z">
        <w:r w:rsidDel="00115771">
          <w:rPr>
            <w:lang w:val="en-US"/>
          </w:rPr>
          <w:delText xml:space="preserve">could </w:delText>
        </w:r>
      </w:del>
      <w:ins w:id="1006" w:author="Microsoft Office User" w:date="2020-08-13T17:06:00Z">
        <w:r w:rsidR="00115771">
          <w:rPr>
            <w:lang w:val="en-US"/>
          </w:rPr>
          <w:t xml:space="preserve">can </w:t>
        </w:r>
      </w:ins>
      <w:r>
        <w:rPr>
          <w:lang w:val="en-US"/>
        </w:rPr>
        <w:t>be described</w:t>
      </w:r>
      <w:r w:rsidR="00FD7CD3">
        <w:rPr>
          <w:lang w:val="en-US"/>
        </w:rPr>
        <w:t xml:space="preserve">, is an open </w:t>
      </w:r>
      <w:ins w:id="1007" w:author="Microsoft Office User" w:date="2020-08-13T17:06:00Z">
        <w:r w:rsidR="00115771">
          <w:rPr>
            <w:lang w:val="en-US"/>
          </w:rPr>
          <w:t xml:space="preserve">and interesting </w:t>
        </w:r>
      </w:ins>
      <w:r w:rsidR="00FD7CD3">
        <w:rPr>
          <w:lang w:val="en-US"/>
        </w:rPr>
        <w:t>question.</w:t>
      </w:r>
      <w:r w:rsidR="00546BE1">
        <w:rPr>
          <w:lang w:val="en-US"/>
        </w:rPr>
        <w:t xml:space="preserve"> Given the intricate entanglement of linguistic behavior, socioeconomic organization, environment and its topography and the cumulative effect </w:t>
      </w:r>
      <w:ins w:id="1008" w:author="Microsoft Office User" w:date="2020-08-13T17:06:00Z">
        <w:r w:rsidR="00115771">
          <w:rPr>
            <w:lang w:val="en-US"/>
          </w:rPr>
          <w:t xml:space="preserve">that </w:t>
        </w:r>
      </w:ins>
      <w:r w:rsidR="00546BE1">
        <w:rPr>
          <w:lang w:val="en-US"/>
        </w:rPr>
        <w:t xml:space="preserve">these </w:t>
      </w:r>
      <w:ins w:id="1009" w:author="Microsoft Office User" w:date="2020-08-13T17:06:00Z">
        <w:r w:rsidR="00115771">
          <w:rPr>
            <w:lang w:val="en-US"/>
          </w:rPr>
          <w:t xml:space="preserve">factors </w:t>
        </w:r>
      </w:ins>
      <w:r w:rsidR="00546BE1">
        <w:rPr>
          <w:lang w:val="en-US"/>
        </w:rPr>
        <w:t xml:space="preserve">have on language history and </w:t>
      </w:r>
      <w:del w:id="1010" w:author="Reviewer" w:date="2020-08-13T20:25:00Z">
        <w:r w:rsidR="00546BE1" w:rsidDel="00B92C43">
          <w:rPr>
            <w:lang w:val="en-US"/>
          </w:rPr>
          <w:delText>evolution</w:delText>
        </w:r>
      </w:del>
      <w:ins w:id="1011" w:author="Reviewer" w:date="2020-08-13T20:25:00Z">
        <w:r w:rsidR="00B92C43" w:rsidRPr="00B92C43">
          <w:rPr>
            <w:lang w:val="en-US"/>
            <w:rPrChange w:id="1012" w:author="Reviewer" w:date="2020-08-13T20:25:00Z">
              <w:rPr/>
            </w:rPrChange>
          </w:rPr>
          <w:t>di</w:t>
        </w:r>
        <w:r w:rsidR="00B92C43">
          <w:rPr>
            <w:lang w:val="en-US"/>
          </w:rPr>
          <w:t>achronic development</w:t>
        </w:r>
      </w:ins>
      <w:r w:rsidR="00546BE1">
        <w:rPr>
          <w:lang w:val="en-US"/>
        </w:rPr>
        <w:t xml:space="preserve">, it might well be the interaction of several </w:t>
      </w:r>
      <w:ins w:id="1013" w:author="Microsoft Office User" w:date="2020-08-13T17:07:00Z">
        <w:r w:rsidR="00115771">
          <w:rPr>
            <w:lang w:val="en-US"/>
          </w:rPr>
          <w:t xml:space="preserve">factors </w:t>
        </w:r>
      </w:ins>
      <w:r w:rsidR="00546BE1">
        <w:rPr>
          <w:lang w:val="en-US"/>
        </w:rPr>
        <w:t xml:space="preserve">which, nevertheless, yields a striking clustering of ejectives and </w:t>
      </w:r>
      <w:del w:id="1014" w:author="Microsoft Office User" w:date="2020-08-13T17:07:00Z">
        <w:r w:rsidR="00546BE1" w:rsidDel="00115771">
          <w:rPr>
            <w:lang w:val="en-US"/>
          </w:rPr>
          <w:delText xml:space="preserve">altitudes </w:delText>
        </w:r>
      </w:del>
      <w:ins w:id="1015" w:author="Microsoft Office User" w:date="2020-08-13T17:07:00Z">
        <w:r w:rsidR="00115771">
          <w:rPr>
            <w:lang w:val="en-US"/>
          </w:rPr>
          <w:t xml:space="preserve">uvulars </w:t>
        </w:r>
      </w:ins>
      <w:r w:rsidR="00546BE1">
        <w:rPr>
          <w:lang w:val="en-US"/>
        </w:rPr>
        <w:t>often in the same languages and language families. I</w:t>
      </w:r>
      <w:r>
        <w:rPr>
          <w:lang w:val="en-US"/>
        </w:rPr>
        <w:t xml:space="preserve">f elevation, either directly </w:t>
      </w:r>
      <w:r w:rsidR="00452B4C">
        <w:rPr>
          <w:lang w:val="en-US"/>
        </w:rPr>
        <w:t>though adaptiveness</w:t>
      </w:r>
      <w:ins w:id="1016" w:author="Microsoft Office User" w:date="2020-08-13T17:07:00Z">
        <w:r w:rsidR="00115771">
          <w:rPr>
            <w:lang w:val="en-US"/>
          </w:rPr>
          <w:t>,</w:t>
        </w:r>
      </w:ins>
      <w:r w:rsidR="00452B4C">
        <w:rPr>
          <w:lang w:val="en-US"/>
        </w:rPr>
        <w:t xml:space="preserve"> </w:t>
      </w:r>
      <w:r>
        <w:rPr>
          <w:lang w:val="en-US"/>
        </w:rPr>
        <w:t xml:space="preserve">or indirectly </w:t>
      </w:r>
      <w:r w:rsidR="000C4E39">
        <w:rPr>
          <w:lang w:val="en-US"/>
        </w:rPr>
        <w:t>as conducive</w:t>
      </w:r>
      <w:r>
        <w:rPr>
          <w:lang w:val="en-US"/>
        </w:rPr>
        <w:t xml:space="preserve"> to sociolinguistic isolation has a (limited) role to play</w:t>
      </w:r>
      <w:ins w:id="1017" w:author="Microsoft Office User" w:date="2020-08-13T17:07:00Z">
        <w:r w:rsidR="00115771">
          <w:rPr>
            <w:lang w:val="en-US"/>
          </w:rPr>
          <w:t>,</w:t>
        </w:r>
      </w:ins>
      <w:r>
        <w:rPr>
          <w:lang w:val="en-US"/>
        </w:rPr>
        <w:t xml:space="preserve"> remains </w:t>
      </w:r>
      <w:ins w:id="1018" w:author="Microsoft Office User" w:date="2020-08-13T17:07:00Z">
        <w:r w:rsidR="00115771">
          <w:rPr>
            <w:lang w:val="en-US"/>
          </w:rPr>
          <w:t>an area</w:t>
        </w:r>
      </w:ins>
      <w:ins w:id="1019" w:author="Microsoft Office User" w:date="2020-08-13T17:08:00Z">
        <w:r w:rsidR="00115771">
          <w:rPr>
            <w:lang w:val="en-US"/>
          </w:rPr>
          <w:t xml:space="preserve"> </w:t>
        </w:r>
      </w:ins>
      <w:r>
        <w:rPr>
          <w:lang w:val="en-US"/>
        </w:rPr>
        <w:t>for further research to determine.</w:t>
      </w:r>
    </w:p>
    <w:p w14:paraId="775814DB" w14:textId="174FC0D9" w:rsidR="00EE0623" w:rsidRDefault="00EE0623" w:rsidP="00EE0623">
      <w:pPr>
        <w:pStyle w:val="berschrift1"/>
        <w:rPr>
          <w:lang w:val="en-US"/>
        </w:rPr>
      </w:pPr>
      <w:r>
        <w:rPr>
          <w:lang w:val="en-US"/>
        </w:rPr>
        <w:t>References</w:t>
      </w:r>
    </w:p>
    <w:p w14:paraId="170271BB" w14:textId="5085BBF1" w:rsidR="00572825" w:rsidRDefault="00572825" w:rsidP="00036E2E">
      <w:pPr>
        <w:spacing w:after="0"/>
        <w:rPr>
          <w:lang w:val="en-US"/>
        </w:rPr>
      </w:pPr>
      <w:r>
        <w:rPr>
          <w:lang w:val="en-US"/>
        </w:rPr>
        <w:t>Arbuthnot</w:t>
      </w:r>
      <w:r w:rsidRPr="00572825">
        <w:rPr>
          <w:lang w:val="en-US"/>
        </w:rPr>
        <w:t>, John. 1751. An essay concerning the effects of air on human bodies. London: J. and R.</w:t>
      </w:r>
      <w:r>
        <w:rPr>
          <w:lang w:val="en-US"/>
        </w:rPr>
        <w:tab/>
      </w:r>
      <w:r w:rsidRPr="00572825">
        <w:rPr>
          <w:lang w:val="en-US"/>
        </w:rPr>
        <w:t>Tonson and S. Draper.</w:t>
      </w:r>
    </w:p>
    <w:p w14:paraId="33FCF105" w14:textId="77777777" w:rsidR="0093451C" w:rsidRDefault="0093451C" w:rsidP="00215E13">
      <w:pPr>
        <w:spacing w:after="0" w:line="240" w:lineRule="auto"/>
        <w:rPr>
          <w:ins w:id="1020" w:author="Reviewer" w:date="2020-08-13T20:46:00Z"/>
          <w:rFonts w:cstheme="minorHAnsi"/>
          <w:lang w:val="en-US"/>
        </w:rPr>
      </w:pPr>
      <w:ins w:id="1021" w:author="Reviewer" w:date="2020-08-13T20:45:00Z">
        <w:r>
          <w:rPr>
            <w:rFonts w:cstheme="minorHAnsi"/>
            <w:lang w:val="en-US"/>
          </w:rPr>
          <w:t xml:space="preserve">Barrack, Charles M. 2002. The glottalic theory revisited: a negative appraisal. Indogermanische </w:t>
        </w:r>
      </w:ins>
    </w:p>
    <w:p w14:paraId="01E00747" w14:textId="268413EB" w:rsidR="0093451C" w:rsidRDefault="0093451C">
      <w:pPr>
        <w:spacing w:after="0" w:line="240" w:lineRule="auto"/>
        <w:ind w:firstLine="708"/>
        <w:rPr>
          <w:ins w:id="1022" w:author="Reviewer" w:date="2020-08-13T20:45:00Z"/>
          <w:rFonts w:cstheme="minorHAnsi"/>
          <w:lang w:val="en-US"/>
        </w:rPr>
        <w:pPrChange w:id="1023" w:author="Reviewer" w:date="2020-08-13T20:46:00Z">
          <w:pPr>
            <w:spacing w:after="0" w:line="240" w:lineRule="auto"/>
          </w:pPr>
        </w:pPrChange>
      </w:pPr>
      <w:ins w:id="1024" w:author="Reviewer" w:date="2020-08-13T20:45:00Z">
        <w:r>
          <w:rPr>
            <w:rFonts w:cstheme="minorHAnsi"/>
            <w:lang w:val="en-US"/>
          </w:rPr>
          <w:t xml:space="preserve">Forschungen 107 (1): </w:t>
        </w:r>
      </w:ins>
      <w:ins w:id="1025" w:author="Reviewer" w:date="2020-08-13T20:46:00Z">
        <w:r>
          <w:rPr>
            <w:rFonts w:cstheme="minorHAnsi"/>
            <w:lang w:val="en-US"/>
          </w:rPr>
          <w:t>77-95.</w:t>
        </w:r>
      </w:ins>
    </w:p>
    <w:p w14:paraId="71EB115A" w14:textId="1D5C8827" w:rsidR="00215E13" w:rsidRDefault="00215E13" w:rsidP="00215E13">
      <w:pPr>
        <w:spacing w:after="0" w:line="240" w:lineRule="auto"/>
        <w:rPr>
          <w:rFonts w:cstheme="minorHAnsi"/>
          <w:lang w:val="en-US"/>
        </w:rPr>
      </w:pPr>
      <w:r>
        <w:rPr>
          <w:rFonts w:cstheme="minorHAnsi"/>
          <w:lang w:val="en-US"/>
        </w:rPr>
        <w:t xml:space="preserve">Belyaev, Oleg. 2019. Contact influences in Ossetic. In: Anthony P. Grant (ed.): The Oxford Handbook </w:t>
      </w:r>
    </w:p>
    <w:p w14:paraId="460E9280" w14:textId="495542E5" w:rsidR="00215E13" w:rsidRPr="00215E13" w:rsidRDefault="00215E13" w:rsidP="00215E13">
      <w:pPr>
        <w:spacing w:after="0" w:line="240" w:lineRule="auto"/>
        <w:ind w:firstLine="708"/>
        <w:rPr>
          <w:rFonts w:cstheme="minorHAnsi"/>
          <w:lang w:val="en-US"/>
        </w:rPr>
      </w:pPr>
      <w:r>
        <w:rPr>
          <w:rFonts w:cstheme="minorHAnsi"/>
          <w:lang w:val="en-US"/>
        </w:rPr>
        <w:t>of Language Contact, 467-493. New York: Oxford University Press.</w:t>
      </w:r>
    </w:p>
    <w:p w14:paraId="075B7DA5" w14:textId="501EBB91" w:rsidR="00233DF4" w:rsidRDefault="005C638E" w:rsidP="00036E2E">
      <w:pPr>
        <w:spacing w:after="0"/>
        <w:rPr>
          <w:lang w:val="en-US"/>
        </w:rPr>
      </w:pPr>
      <w:r w:rsidRPr="00215E13">
        <w:rPr>
          <w:lang w:val="es-ES"/>
        </w:rPr>
        <w:t xml:space="preserve">Benítez-Burraco, Antonio, and Steven Moran. </w:t>
      </w:r>
      <w:r w:rsidRPr="005C638E">
        <w:rPr>
          <w:lang w:val="en-US"/>
        </w:rPr>
        <w:t>2018</w:t>
      </w:r>
      <w:r w:rsidR="00233DF4">
        <w:rPr>
          <w:lang w:val="en-US"/>
        </w:rPr>
        <w:t>. Editorial: the adaptive value of languages: non-</w:t>
      </w:r>
    </w:p>
    <w:p w14:paraId="226615BF" w14:textId="7E60B8D1" w:rsidR="005C638E" w:rsidRPr="005C638E" w:rsidRDefault="00233DF4" w:rsidP="00233DF4">
      <w:pPr>
        <w:spacing w:after="0"/>
        <w:ind w:left="708"/>
        <w:rPr>
          <w:lang w:val="en-US"/>
        </w:rPr>
      </w:pPr>
      <w:r>
        <w:rPr>
          <w:lang w:val="en-US"/>
        </w:rPr>
        <w:lastRenderedPageBreak/>
        <w:t xml:space="preserve">linguistic causes of language diversity. In: Antonio </w:t>
      </w:r>
      <w:r w:rsidRPr="00233DF4">
        <w:rPr>
          <w:lang w:val="en-US"/>
        </w:rPr>
        <w:t>Benítez-Burraco</w:t>
      </w:r>
      <w:r w:rsidRPr="005C638E">
        <w:rPr>
          <w:lang w:val="en-US"/>
        </w:rPr>
        <w:t xml:space="preserve"> </w:t>
      </w:r>
      <w:r>
        <w:rPr>
          <w:lang w:val="en-US"/>
        </w:rPr>
        <w:t xml:space="preserve">and Steven Moran (eds.): </w:t>
      </w:r>
      <w:r w:rsidR="005C638E" w:rsidRPr="005C638E">
        <w:rPr>
          <w:lang w:val="en-US"/>
        </w:rPr>
        <w:t>The adaptive v</w:t>
      </w:r>
      <w:r w:rsidR="005C638E">
        <w:rPr>
          <w:lang w:val="en-US"/>
        </w:rPr>
        <w:t>alue of languages: no</w:t>
      </w:r>
      <w:r>
        <w:rPr>
          <w:lang w:val="en-US"/>
        </w:rPr>
        <w:t>n-</w:t>
      </w:r>
      <w:r w:rsidR="005C638E">
        <w:rPr>
          <w:lang w:val="en-US"/>
        </w:rPr>
        <w:t xml:space="preserve">linguistic causes of language diversity. </w:t>
      </w:r>
      <w:r>
        <w:rPr>
          <w:lang w:val="en-US"/>
        </w:rPr>
        <w:t xml:space="preserve">Frontiers in Psychology (Special Issue). Doi: </w:t>
      </w:r>
      <w:r w:rsidR="00895E58">
        <w:fldChar w:fldCharType="begin"/>
      </w:r>
      <w:r w:rsidR="00895E58" w:rsidRPr="00895E58">
        <w:rPr>
          <w:lang w:val="en-US"/>
          <w:rPrChange w:id="1026" w:author="Reviewer" w:date="2020-08-13T18:39:00Z">
            <w:rPr/>
          </w:rPrChange>
        </w:rPr>
        <w:instrText xml:space="preserve"> HYPERLINK "https://doi.org/10.3389/fpsyg.2018.01827" </w:instrText>
      </w:r>
      <w:r w:rsidR="00895E58">
        <w:fldChar w:fldCharType="separate"/>
      </w:r>
      <w:r w:rsidRPr="00233DF4">
        <w:rPr>
          <w:rStyle w:val="Hyperlink"/>
          <w:lang w:val="en-US"/>
        </w:rPr>
        <w:t>https://doi.org/10.3389/fpsyg.2018.01827</w:t>
      </w:r>
      <w:r w:rsidR="00895E58">
        <w:rPr>
          <w:rStyle w:val="Hyperlink"/>
          <w:lang w:val="en-US"/>
        </w:rPr>
        <w:fldChar w:fldCharType="end"/>
      </w:r>
    </w:p>
    <w:p w14:paraId="6B61BAA5" w14:textId="514A1720" w:rsidR="00F4648A" w:rsidRDefault="00F4648A" w:rsidP="00036E2E">
      <w:pPr>
        <w:spacing w:after="0"/>
        <w:rPr>
          <w:lang w:val="en-US"/>
        </w:rPr>
      </w:pPr>
      <w:r>
        <w:rPr>
          <w:lang w:val="en-US"/>
        </w:rPr>
        <w:t xml:space="preserve">Bentz, Christian, and Bodo Winter. </w:t>
      </w:r>
      <w:r w:rsidRPr="00572825">
        <w:rPr>
          <w:lang w:val="en-US"/>
        </w:rPr>
        <w:t xml:space="preserve">2013. </w:t>
      </w:r>
      <w:r w:rsidRPr="00F4648A">
        <w:rPr>
          <w:lang w:val="en-US"/>
        </w:rPr>
        <w:t>Languages with m</w:t>
      </w:r>
      <w:r>
        <w:rPr>
          <w:lang w:val="en-US"/>
        </w:rPr>
        <w:t xml:space="preserve">ore second language learners tend to lose </w:t>
      </w:r>
    </w:p>
    <w:p w14:paraId="3249B7E3" w14:textId="7ADF80EB" w:rsidR="00F4648A" w:rsidRPr="00F4648A" w:rsidRDefault="00F4648A" w:rsidP="00F4648A">
      <w:pPr>
        <w:spacing w:after="0"/>
        <w:ind w:firstLine="708"/>
        <w:rPr>
          <w:lang w:val="en-US"/>
        </w:rPr>
      </w:pPr>
      <w:r>
        <w:rPr>
          <w:lang w:val="en-US"/>
        </w:rPr>
        <w:t>nominal case. Language Dynamics and Change 3 (1): 1-27.</w:t>
      </w:r>
    </w:p>
    <w:p w14:paraId="11858C55" w14:textId="7A846032" w:rsidR="0096550E" w:rsidRDefault="0096550E" w:rsidP="00036E2E">
      <w:pPr>
        <w:spacing w:after="0"/>
        <w:rPr>
          <w:lang w:val="en-US"/>
        </w:rPr>
      </w:pPr>
      <w:r w:rsidRPr="0096550E">
        <w:rPr>
          <w:lang w:val="en-US"/>
        </w:rPr>
        <w:t xml:space="preserve">Bentz, </w:t>
      </w:r>
      <w:r>
        <w:rPr>
          <w:lang w:val="en-US"/>
        </w:rPr>
        <w:t xml:space="preserve">Christian, </w:t>
      </w:r>
      <w:r w:rsidRPr="0096550E">
        <w:rPr>
          <w:lang w:val="en-US"/>
        </w:rPr>
        <w:t>Dan Dediu, Annem</w:t>
      </w:r>
      <w:r w:rsidR="006461A0">
        <w:rPr>
          <w:lang w:val="en-US"/>
        </w:rPr>
        <w:t>arie Verkerk and Gerhard Jäger. 2018.</w:t>
      </w:r>
      <w:r w:rsidRPr="0096550E">
        <w:rPr>
          <w:lang w:val="en-US"/>
        </w:rPr>
        <w:t xml:space="preserve"> The evolution of language </w:t>
      </w:r>
    </w:p>
    <w:p w14:paraId="1D9BF361" w14:textId="34EF4814" w:rsidR="0096550E" w:rsidRDefault="0096550E" w:rsidP="0096550E">
      <w:pPr>
        <w:spacing w:after="0"/>
        <w:ind w:left="708"/>
        <w:rPr>
          <w:lang w:val="en-US"/>
        </w:rPr>
      </w:pPr>
      <w:r w:rsidRPr="0096550E">
        <w:rPr>
          <w:lang w:val="en-US"/>
        </w:rPr>
        <w:t xml:space="preserve">families is shaped by the environment beyond neutral drift. </w:t>
      </w:r>
      <w:r w:rsidRPr="0096550E">
        <w:rPr>
          <w:rStyle w:val="Hervorhebung"/>
          <w:i w:val="0"/>
          <w:iCs w:val="0"/>
          <w:lang w:val="en-US"/>
        </w:rPr>
        <w:t>Nature Human Behaviour</w:t>
      </w:r>
      <w:r w:rsidRPr="0096550E">
        <w:rPr>
          <w:lang w:val="en-US"/>
        </w:rPr>
        <w:t xml:space="preserve"> 2, 816-821.</w:t>
      </w:r>
    </w:p>
    <w:p w14:paraId="60D86D6D" w14:textId="77777777" w:rsidR="000F1C49" w:rsidRDefault="000F1C49" w:rsidP="00036E2E">
      <w:pPr>
        <w:spacing w:after="0"/>
        <w:rPr>
          <w:lang w:val="en-US"/>
        </w:rPr>
      </w:pPr>
      <w:r>
        <w:rPr>
          <w:lang w:val="en-US"/>
        </w:rPr>
        <w:t>Bickel, Balthasar. 2007. Typology in the 21</w:t>
      </w:r>
      <w:r w:rsidRPr="000F1C49">
        <w:rPr>
          <w:vertAlign w:val="superscript"/>
          <w:lang w:val="en-US"/>
        </w:rPr>
        <w:t>st</w:t>
      </w:r>
      <w:r>
        <w:rPr>
          <w:lang w:val="en-US"/>
        </w:rPr>
        <w:t xml:space="preserve"> century: major current developments. Linguistic Typology </w:t>
      </w:r>
    </w:p>
    <w:p w14:paraId="08DEE342" w14:textId="41867FC6" w:rsidR="00BB7300" w:rsidRDefault="000F1C49" w:rsidP="00BB7300">
      <w:pPr>
        <w:spacing w:after="0"/>
        <w:ind w:firstLine="708"/>
        <w:rPr>
          <w:lang w:val="en-US"/>
        </w:rPr>
      </w:pPr>
      <w:r>
        <w:rPr>
          <w:lang w:val="en-US"/>
        </w:rPr>
        <w:t>11 (1): 239-251.</w:t>
      </w:r>
    </w:p>
    <w:p w14:paraId="6CBE7F55" w14:textId="77777777" w:rsidR="00B9236C" w:rsidRDefault="00B9236C" w:rsidP="00B9236C">
      <w:pPr>
        <w:spacing w:after="0"/>
        <w:rPr>
          <w:lang w:val="en-US"/>
        </w:rPr>
      </w:pPr>
      <w:r>
        <w:rPr>
          <w:lang w:val="en-US"/>
        </w:rPr>
        <w:t xml:space="preserve">Bickel, Balthasar. 2011. </w:t>
      </w:r>
      <w:r w:rsidRPr="00B9236C">
        <w:rPr>
          <w:lang w:val="en-US"/>
        </w:rPr>
        <w:t>Statistical modeling of language universals. Linguistic Typology 15</w:t>
      </w:r>
      <w:r>
        <w:rPr>
          <w:lang w:val="en-US"/>
        </w:rPr>
        <w:t xml:space="preserve"> </w:t>
      </w:r>
      <w:r w:rsidRPr="00B9236C">
        <w:rPr>
          <w:lang w:val="en-US"/>
        </w:rPr>
        <w:t>(2):</w:t>
      </w:r>
      <w:r>
        <w:rPr>
          <w:lang w:val="en-US"/>
        </w:rPr>
        <w:t xml:space="preserve"> </w:t>
      </w:r>
      <w:r w:rsidRPr="00B9236C">
        <w:rPr>
          <w:lang w:val="en-US"/>
        </w:rPr>
        <w:t>401-</w:t>
      </w:r>
    </w:p>
    <w:p w14:paraId="484FE3E5" w14:textId="6D518DEC" w:rsidR="00B9236C" w:rsidRDefault="00B9236C" w:rsidP="00B9236C">
      <w:pPr>
        <w:spacing w:after="0"/>
        <w:ind w:firstLine="708"/>
        <w:rPr>
          <w:lang w:val="en-US"/>
        </w:rPr>
      </w:pPr>
      <w:r w:rsidRPr="00B9236C">
        <w:rPr>
          <w:lang w:val="en-US"/>
        </w:rPr>
        <w:t>414.</w:t>
      </w:r>
    </w:p>
    <w:p w14:paraId="0953F3D5" w14:textId="77777777" w:rsidR="00B9236C" w:rsidRDefault="00B9236C" w:rsidP="00B9236C">
      <w:pPr>
        <w:spacing w:after="0"/>
        <w:rPr>
          <w:lang w:val="en-US"/>
        </w:rPr>
      </w:pPr>
      <w:r>
        <w:rPr>
          <w:lang w:val="en-US"/>
        </w:rPr>
        <w:t xml:space="preserve">Bickel, Balthasar. 2015. </w:t>
      </w:r>
      <w:r w:rsidRPr="00B9236C">
        <w:rPr>
          <w:lang w:val="en-US"/>
        </w:rPr>
        <w:t xml:space="preserve">Distributional typology: statistical inquiries into the dynamics of linguistic </w:t>
      </w:r>
    </w:p>
    <w:p w14:paraId="5FE0A612" w14:textId="5889851D" w:rsidR="00B9236C" w:rsidRDefault="00B9236C" w:rsidP="00B9236C">
      <w:pPr>
        <w:spacing w:after="0"/>
        <w:ind w:left="708"/>
        <w:rPr>
          <w:lang w:val="en-US"/>
        </w:rPr>
      </w:pPr>
      <w:r w:rsidRPr="00B9236C">
        <w:rPr>
          <w:lang w:val="en-US"/>
        </w:rPr>
        <w:t>diversity</w:t>
      </w:r>
      <w:r>
        <w:rPr>
          <w:lang w:val="en-US"/>
        </w:rPr>
        <w:t>.</w:t>
      </w:r>
      <w:r w:rsidRPr="00B9236C">
        <w:rPr>
          <w:lang w:val="en-US"/>
        </w:rPr>
        <w:t xml:space="preserve"> </w:t>
      </w:r>
      <w:r>
        <w:rPr>
          <w:lang w:val="en-US"/>
        </w:rPr>
        <w:t xml:space="preserve">In: </w:t>
      </w:r>
      <w:r w:rsidRPr="00B9236C">
        <w:rPr>
          <w:lang w:val="en-US"/>
        </w:rPr>
        <w:t xml:space="preserve">Bernd Heine </w:t>
      </w:r>
      <w:r>
        <w:rPr>
          <w:lang w:val="en-US"/>
        </w:rPr>
        <w:t>and</w:t>
      </w:r>
      <w:r w:rsidRPr="00B9236C">
        <w:rPr>
          <w:lang w:val="en-US"/>
        </w:rPr>
        <w:t xml:space="preserve"> Heiko Narrog (eds.)</w:t>
      </w:r>
      <w:r>
        <w:rPr>
          <w:lang w:val="en-US"/>
        </w:rPr>
        <w:t>:</w:t>
      </w:r>
      <w:r w:rsidRPr="00B9236C">
        <w:rPr>
          <w:lang w:val="en-US"/>
        </w:rPr>
        <w:t xml:space="preserve"> The Oxford Handbook of Linguistic Analysis, 2nd edition</w:t>
      </w:r>
      <w:r>
        <w:rPr>
          <w:lang w:val="en-US"/>
        </w:rPr>
        <w:t>, 901-923.</w:t>
      </w:r>
      <w:r w:rsidRPr="00B9236C">
        <w:rPr>
          <w:lang w:val="en-US"/>
        </w:rPr>
        <w:t xml:space="preserve"> Oxford: Oxford University Press.</w:t>
      </w:r>
    </w:p>
    <w:p w14:paraId="5279CF67" w14:textId="77777777" w:rsidR="00F05700" w:rsidRDefault="00F05700" w:rsidP="00B9236C">
      <w:pPr>
        <w:spacing w:after="0" w:line="240" w:lineRule="auto"/>
        <w:rPr>
          <w:rFonts w:cstheme="minorHAnsi"/>
          <w:lang w:val="en-US"/>
        </w:rPr>
      </w:pPr>
      <w:r>
        <w:rPr>
          <w:rFonts w:cstheme="minorHAnsi"/>
          <w:lang w:val="en-US"/>
        </w:rPr>
        <w:t xml:space="preserve">Blevins, Juliette. 2017. Areal sound patterns: from perceptual magnets to stone soup. In: Raymond </w:t>
      </w:r>
    </w:p>
    <w:p w14:paraId="104BAC5C" w14:textId="21884E95" w:rsidR="00F05700" w:rsidRPr="00F05700" w:rsidRDefault="00F05700" w:rsidP="00F05700">
      <w:pPr>
        <w:spacing w:after="0" w:line="240" w:lineRule="auto"/>
        <w:ind w:left="708"/>
        <w:rPr>
          <w:rFonts w:cstheme="minorHAnsi"/>
          <w:lang w:val="en-US"/>
        </w:rPr>
      </w:pPr>
      <w:r>
        <w:rPr>
          <w:rFonts w:cstheme="minorHAnsi"/>
          <w:lang w:val="en-US"/>
        </w:rPr>
        <w:t>Hickey (ed.): The Cambridge Handbook of Areal Linguistics, 88-121. Cambridge: Cambridge University Press.</w:t>
      </w:r>
    </w:p>
    <w:p w14:paraId="4DFF4416" w14:textId="1CD0C614" w:rsidR="00B53DAB" w:rsidRDefault="00B53DAB" w:rsidP="00B53DAB">
      <w:pPr>
        <w:shd w:val="clear" w:color="auto" w:fill="FFFFFF" w:themeFill="background1"/>
        <w:spacing w:after="0"/>
        <w:rPr>
          <w:lang w:val="en-US"/>
        </w:rPr>
      </w:pPr>
      <w:r w:rsidRPr="006819DE">
        <w:rPr>
          <w:lang w:val="en-US"/>
        </w:rPr>
        <w:t>Boas F</w:t>
      </w:r>
      <w:r>
        <w:rPr>
          <w:lang w:val="en-US"/>
        </w:rPr>
        <w:t>ranz. 1911</w:t>
      </w:r>
      <w:r w:rsidRPr="006819DE">
        <w:rPr>
          <w:lang w:val="en-US"/>
        </w:rPr>
        <w:t>. Introduction. In</w:t>
      </w:r>
      <w:r>
        <w:rPr>
          <w:lang w:val="en-US"/>
        </w:rPr>
        <w:t xml:space="preserve">: Franz Boas (ed.): </w:t>
      </w:r>
      <w:r w:rsidRPr="006819DE">
        <w:rPr>
          <w:lang w:val="en-US"/>
        </w:rPr>
        <w:t xml:space="preserve">Handbook of American Indian Languages, </w:t>
      </w:r>
      <w:r>
        <w:rPr>
          <w:lang w:val="en-US"/>
        </w:rPr>
        <w:t>v</w:t>
      </w:r>
      <w:r w:rsidRPr="006819DE">
        <w:rPr>
          <w:lang w:val="en-US"/>
        </w:rPr>
        <w:t>ol.1</w:t>
      </w:r>
      <w:r>
        <w:rPr>
          <w:lang w:val="en-US"/>
        </w:rPr>
        <w:t xml:space="preserve">, </w:t>
      </w:r>
    </w:p>
    <w:p w14:paraId="56EDEC82" w14:textId="55A108BE" w:rsidR="00B53DAB" w:rsidRDefault="00B53DAB" w:rsidP="00B53DAB">
      <w:pPr>
        <w:shd w:val="clear" w:color="auto" w:fill="FFFFFF" w:themeFill="background1"/>
        <w:spacing w:after="0"/>
        <w:ind w:firstLine="708"/>
        <w:rPr>
          <w:lang w:val="en-US"/>
        </w:rPr>
      </w:pPr>
      <w:r>
        <w:rPr>
          <w:lang w:val="en-US"/>
        </w:rPr>
        <w:t>1-83. Washington:</w:t>
      </w:r>
      <w:r w:rsidRPr="006819DE">
        <w:rPr>
          <w:lang w:val="en-US"/>
        </w:rPr>
        <w:t xml:space="preserve"> Government Print</w:t>
      </w:r>
      <w:r>
        <w:rPr>
          <w:lang w:val="en-US"/>
        </w:rPr>
        <w:t>ing</w:t>
      </w:r>
      <w:r w:rsidRPr="006819DE">
        <w:rPr>
          <w:lang w:val="en-US"/>
        </w:rPr>
        <w:t xml:space="preserve"> Offic</w:t>
      </w:r>
      <w:r>
        <w:rPr>
          <w:lang w:val="en-US"/>
        </w:rPr>
        <w:t>e.</w:t>
      </w:r>
    </w:p>
    <w:p w14:paraId="6DF69D5A" w14:textId="77777777" w:rsidR="00552049" w:rsidRDefault="00552049" w:rsidP="00552049">
      <w:pPr>
        <w:shd w:val="clear" w:color="auto" w:fill="FFFFFF" w:themeFill="background1"/>
        <w:spacing w:after="0"/>
        <w:rPr>
          <w:lang w:val="en-US"/>
        </w:rPr>
      </w:pPr>
      <w:r w:rsidRPr="00552049">
        <w:rPr>
          <w:lang w:val="en-US"/>
        </w:rPr>
        <w:t xml:space="preserve">Bijankhan, Mahmood. 2018. Phonology. In: Anousha Sedighi and Pouneh Shabani-Jadidi (eds.): The </w:t>
      </w:r>
    </w:p>
    <w:p w14:paraId="24D5ED2E" w14:textId="4EDC214E" w:rsidR="00552049" w:rsidRPr="00552049" w:rsidRDefault="00552049" w:rsidP="00552049">
      <w:pPr>
        <w:shd w:val="clear" w:color="auto" w:fill="FFFFFF" w:themeFill="background1"/>
        <w:spacing w:after="0"/>
        <w:ind w:firstLine="708"/>
        <w:rPr>
          <w:lang w:val="en-US"/>
        </w:rPr>
      </w:pPr>
      <w:r w:rsidRPr="00552049">
        <w:rPr>
          <w:lang w:val="en-US"/>
        </w:rPr>
        <w:t>Oxford Handbook of Persian Linguistics, 111-141. Oxford: Oxford University Press.</w:t>
      </w:r>
    </w:p>
    <w:p w14:paraId="102061B3" w14:textId="098CD1F2" w:rsidR="00376614" w:rsidRDefault="00376614" w:rsidP="00376614">
      <w:pPr>
        <w:shd w:val="clear" w:color="auto" w:fill="FFFFFF" w:themeFill="background1"/>
        <w:spacing w:after="0"/>
        <w:rPr>
          <w:lang w:val="en-US"/>
        </w:rPr>
      </w:pPr>
      <w:r>
        <w:rPr>
          <w:lang w:val="en-US"/>
        </w:rPr>
        <w:t xml:space="preserve">Bürkner, Paul Christian. 2017. </w:t>
      </w:r>
      <w:r w:rsidRPr="00376614">
        <w:rPr>
          <w:lang w:val="en-US"/>
        </w:rPr>
        <w:t>brms: AnRPackage for Bayesian Multilevel ModelsUsingStan</w:t>
      </w:r>
      <w:r>
        <w:rPr>
          <w:lang w:val="en-US"/>
        </w:rPr>
        <w:t xml:space="preserve">. Journal of </w:t>
      </w:r>
    </w:p>
    <w:p w14:paraId="1DD94222" w14:textId="4550BCE9" w:rsidR="00376614" w:rsidRPr="00376614" w:rsidRDefault="00376614" w:rsidP="00376614">
      <w:pPr>
        <w:shd w:val="clear" w:color="auto" w:fill="FFFFFF" w:themeFill="background1"/>
        <w:spacing w:after="0"/>
        <w:ind w:firstLine="708"/>
        <w:rPr>
          <w:lang w:val="en-US"/>
        </w:rPr>
      </w:pPr>
      <w:r>
        <w:rPr>
          <w:lang w:val="en-US"/>
        </w:rPr>
        <w:t xml:space="preserve">Statistical Software 80 (1). Doi: </w:t>
      </w:r>
      <w:r w:rsidR="00895E58">
        <w:fldChar w:fldCharType="begin"/>
      </w:r>
      <w:r w:rsidR="00895E58" w:rsidRPr="00895E58">
        <w:rPr>
          <w:lang w:val="en-US"/>
          <w:rPrChange w:id="1027" w:author="Reviewer" w:date="2020-08-13T18:39:00Z">
            <w:rPr/>
          </w:rPrChange>
        </w:rPr>
        <w:instrText xml:space="preserve"> HYPERLINK "http://dx.doi.org/10.18637/jss.v080.i01" </w:instrText>
      </w:r>
      <w:r w:rsidR="00895E58">
        <w:fldChar w:fldCharType="separate"/>
      </w:r>
      <w:r w:rsidRPr="00376614">
        <w:rPr>
          <w:rStyle w:val="Hyperlink"/>
          <w:lang w:val="en-US"/>
        </w:rPr>
        <w:t>10.18637/jss.v080.i01</w:t>
      </w:r>
      <w:r w:rsidR="00895E58">
        <w:rPr>
          <w:rStyle w:val="Hyperlink"/>
          <w:lang w:val="en-US"/>
        </w:rPr>
        <w:fldChar w:fldCharType="end"/>
      </w:r>
    </w:p>
    <w:p w14:paraId="20D5BED9" w14:textId="4307505E" w:rsidR="003E7E9D" w:rsidRDefault="003E7E9D" w:rsidP="00CB092C">
      <w:pPr>
        <w:spacing w:after="0"/>
        <w:rPr>
          <w:lang w:val="en-US"/>
        </w:rPr>
      </w:pPr>
      <w:r>
        <w:rPr>
          <w:lang w:val="en-US"/>
        </w:rPr>
        <w:t xml:space="preserve">Bürkner, Paul Christian. 2018a. </w:t>
      </w:r>
      <w:r w:rsidRPr="003E7E9D">
        <w:rPr>
          <w:lang w:val="en-US"/>
        </w:rPr>
        <w:t>Advanced Bayesian Multilevel Modeling with the R Package brms</w:t>
      </w:r>
      <w:r>
        <w:rPr>
          <w:lang w:val="en-US"/>
        </w:rPr>
        <w:t xml:space="preserve">. The </w:t>
      </w:r>
    </w:p>
    <w:p w14:paraId="47DE8815" w14:textId="0AA2EF35" w:rsidR="003E7E9D" w:rsidRDefault="003E7E9D" w:rsidP="003E7E9D">
      <w:pPr>
        <w:spacing w:after="0"/>
        <w:ind w:firstLine="708"/>
        <w:rPr>
          <w:lang w:val="en-US"/>
        </w:rPr>
      </w:pPr>
      <w:r>
        <w:rPr>
          <w:lang w:val="en-US"/>
        </w:rPr>
        <w:t>R Journal 10 (1): 395-411.</w:t>
      </w:r>
    </w:p>
    <w:p w14:paraId="24C0868B" w14:textId="77777777" w:rsidR="003E7E9D" w:rsidRDefault="003E7E9D" w:rsidP="003E7E9D">
      <w:pPr>
        <w:spacing w:after="0"/>
        <w:rPr>
          <w:lang w:val="en-US"/>
        </w:rPr>
      </w:pPr>
      <w:r>
        <w:rPr>
          <w:lang w:val="en-US"/>
        </w:rPr>
        <w:t xml:space="preserve">Bürkner, Paul Christian. 2018b. </w:t>
      </w:r>
      <w:r w:rsidRPr="003E7E9D">
        <w:rPr>
          <w:lang w:val="en-US"/>
        </w:rPr>
        <w:t>brms: Bayesian Regression Models using 'Stan'</w:t>
      </w:r>
      <w:r>
        <w:rPr>
          <w:lang w:val="en-US"/>
        </w:rPr>
        <w:t xml:space="preserve">.  R package version </w:t>
      </w:r>
    </w:p>
    <w:p w14:paraId="27BF7B8E" w14:textId="5E6A07F7" w:rsidR="003E7E9D" w:rsidRDefault="003E7E9D" w:rsidP="003E7E9D">
      <w:pPr>
        <w:spacing w:after="0"/>
        <w:ind w:firstLine="708"/>
        <w:rPr>
          <w:lang w:val="en-US"/>
        </w:rPr>
      </w:pPr>
      <w:r>
        <w:rPr>
          <w:lang w:val="en-US"/>
        </w:rPr>
        <w:t>2.13.0.</w:t>
      </w:r>
    </w:p>
    <w:p w14:paraId="77E9B794" w14:textId="77777777" w:rsidR="00215E13" w:rsidRDefault="00215E13" w:rsidP="00215E13">
      <w:pPr>
        <w:spacing w:after="0" w:line="240" w:lineRule="auto"/>
        <w:rPr>
          <w:rFonts w:cstheme="minorHAnsi"/>
          <w:lang w:val="en-US"/>
        </w:rPr>
      </w:pPr>
      <w:r w:rsidRPr="00CE142E">
        <w:rPr>
          <w:rFonts w:cstheme="minorHAnsi"/>
          <w:lang w:val="en-US"/>
        </w:rPr>
        <w:t>Catford, J.</w:t>
      </w:r>
      <w:r>
        <w:rPr>
          <w:rFonts w:cstheme="minorHAnsi"/>
          <w:lang w:val="en-US"/>
        </w:rPr>
        <w:t xml:space="preserve"> </w:t>
      </w:r>
      <w:r w:rsidRPr="00CE142E">
        <w:rPr>
          <w:rFonts w:cstheme="minorHAnsi"/>
          <w:lang w:val="en-US"/>
        </w:rPr>
        <w:t>C.</w:t>
      </w:r>
      <w:r>
        <w:rPr>
          <w:rFonts w:cstheme="minorHAnsi"/>
          <w:lang w:val="en-US"/>
        </w:rPr>
        <w:t xml:space="preserve"> </w:t>
      </w:r>
      <w:r w:rsidRPr="00CE142E">
        <w:rPr>
          <w:rFonts w:cstheme="minorHAnsi"/>
          <w:lang w:val="en-US"/>
        </w:rPr>
        <w:t xml:space="preserve">1977. Mountain of tongues: The languages of the Caucasus. Annual Reviews in </w:t>
      </w:r>
    </w:p>
    <w:p w14:paraId="3DDEC55B" w14:textId="56BE16A5" w:rsidR="00215E13" w:rsidRPr="00215E13" w:rsidRDefault="00215E13" w:rsidP="00215E13">
      <w:pPr>
        <w:spacing w:after="0" w:line="240" w:lineRule="auto"/>
        <w:ind w:firstLine="708"/>
        <w:rPr>
          <w:rFonts w:cstheme="minorHAnsi"/>
          <w:lang w:val="en-US"/>
        </w:rPr>
      </w:pPr>
      <w:r w:rsidRPr="00CE142E">
        <w:rPr>
          <w:rFonts w:cstheme="minorHAnsi"/>
          <w:lang w:val="en-US"/>
        </w:rPr>
        <w:t>Anthropology</w:t>
      </w:r>
      <w:r>
        <w:rPr>
          <w:rFonts w:cstheme="minorHAnsi"/>
          <w:lang w:val="en-US"/>
        </w:rPr>
        <w:t xml:space="preserve"> 6: 283-314.</w:t>
      </w:r>
    </w:p>
    <w:p w14:paraId="766C1170" w14:textId="66F41BE3" w:rsidR="00CB092C" w:rsidRDefault="00CB092C" w:rsidP="00CB092C">
      <w:pPr>
        <w:spacing w:after="0"/>
        <w:rPr>
          <w:lang w:val="en-US"/>
        </w:rPr>
      </w:pPr>
      <w:r>
        <w:rPr>
          <w:lang w:val="en-US"/>
        </w:rPr>
        <w:t xml:space="preserve">Cathcart, Chundra Aroor. 2018. </w:t>
      </w:r>
      <w:r w:rsidRPr="00CB092C">
        <w:rPr>
          <w:lang w:val="en-US"/>
        </w:rPr>
        <w:t>Modeling lin</w:t>
      </w:r>
      <w:r>
        <w:rPr>
          <w:lang w:val="en-US"/>
        </w:rPr>
        <w:t xml:space="preserve">guistic evolution: a look under </w:t>
      </w:r>
      <w:r w:rsidRPr="00CB092C">
        <w:rPr>
          <w:lang w:val="en-US"/>
        </w:rPr>
        <w:t>the hood</w:t>
      </w:r>
      <w:r>
        <w:rPr>
          <w:lang w:val="en-US"/>
        </w:rPr>
        <w:t xml:space="preserve">. Linguistics </w:t>
      </w:r>
    </w:p>
    <w:p w14:paraId="23113B92" w14:textId="45C9DB22" w:rsidR="00CB092C" w:rsidRDefault="00CB092C" w:rsidP="00CB092C">
      <w:pPr>
        <w:spacing w:after="0"/>
        <w:ind w:firstLine="708"/>
        <w:rPr>
          <w:lang w:val="en-US"/>
        </w:rPr>
      </w:pPr>
      <w:r>
        <w:rPr>
          <w:lang w:val="en-US"/>
        </w:rPr>
        <w:t xml:space="preserve">Vanguard 1: </w:t>
      </w:r>
      <w:r w:rsidRPr="00CB092C">
        <w:rPr>
          <w:lang w:val="en-US"/>
        </w:rPr>
        <w:t>20170043.</w:t>
      </w:r>
    </w:p>
    <w:p w14:paraId="63E92476" w14:textId="77777777" w:rsidR="00F249B4" w:rsidRDefault="00376614" w:rsidP="00BB7300">
      <w:pPr>
        <w:spacing w:after="0" w:line="240" w:lineRule="auto"/>
        <w:rPr>
          <w:lang w:val="en-US"/>
        </w:rPr>
      </w:pPr>
      <w:r>
        <w:rPr>
          <w:lang w:val="en-US"/>
        </w:rPr>
        <w:t xml:space="preserve">Chang, Will, Chundra Cathcart, David Hall, and Andrew Garrett. 2015. Ancestry-constrained </w:t>
      </w:r>
    </w:p>
    <w:p w14:paraId="33F156FE" w14:textId="40965FE1" w:rsidR="00376614" w:rsidRDefault="00376614" w:rsidP="00F249B4">
      <w:pPr>
        <w:spacing w:after="0" w:line="240" w:lineRule="auto"/>
        <w:ind w:left="708"/>
        <w:rPr>
          <w:lang w:val="en-US"/>
        </w:rPr>
      </w:pPr>
      <w:r>
        <w:rPr>
          <w:lang w:val="en-US"/>
        </w:rPr>
        <w:t>phylogenetic analysis supports the Indo-European steppe hypothesis. Language 91 (1): 194-244.</w:t>
      </w:r>
    </w:p>
    <w:p w14:paraId="7981C165" w14:textId="77777777" w:rsidR="00215E13" w:rsidRDefault="00215E13" w:rsidP="00215E13">
      <w:pPr>
        <w:spacing w:after="0" w:line="240" w:lineRule="auto"/>
        <w:rPr>
          <w:rFonts w:cstheme="minorHAnsi"/>
          <w:lang w:val="en-US"/>
        </w:rPr>
      </w:pPr>
      <w:r>
        <w:rPr>
          <w:rFonts w:cstheme="minorHAnsi"/>
          <w:lang w:val="en-US"/>
        </w:rPr>
        <w:t xml:space="preserve">Chiribka, Viacheslav A. 2008.  The problem of the Caucasian sprachbund. In: Pieter Muysken (ed.): </w:t>
      </w:r>
    </w:p>
    <w:p w14:paraId="016EB1A0" w14:textId="6B1C1529" w:rsidR="003F3A71" w:rsidRPr="00B2469F" w:rsidRDefault="00215E13" w:rsidP="00B2469F">
      <w:pPr>
        <w:spacing w:after="0" w:line="240" w:lineRule="auto"/>
        <w:ind w:firstLine="708"/>
        <w:rPr>
          <w:rFonts w:cstheme="minorHAnsi"/>
          <w:lang w:val="en-US"/>
        </w:rPr>
      </w:pPr>
      <w:r>
        <w:rPr>
          <w:rFonts w:cstheme="minorHAnsi"/>
          <w:lang w:val="en-US"/>
        </w:rPr>
        <w:t>From linguistic areas to areal linguistics, 25-94. Amsterdam/Philadelphia: John Benjamins.</w:t>
      </w:r>
    </w:p>
    <w:p w14:paraId="067DA934" w14:textId="77777777" w:rsidR="003F3A71" w:rsidRDefault="003F3A71" w:rsidP="003F3A71">
      <w:pPr>
        <w:spacing w:after="0" w:line="240" w:lineRule="auto"/>
        <w:rPr>
          <w:rFonts w:cstheme="minorHAnsi"/>
          <w:lang w:val="en-US"/>
        </w:rPr>
      </w:pPr>
      <w:r w:rsidRPr="003F3A71">
        <w:rPr>
          <w:rFonts w:cstheme="minorHAnsi"/>
          <w:lang w:val="en-US"/>
        </w:rPr>
        <w:t xml:space="preserve">Chirkova, Katia. 2012. The Qiangic subgroup from an areal perspective: a case study of languages of </w:t>
      </w:r>
    </w:p>
    <w:p w14:paraId="7184744D" w14:textId="1DD0DBCD" w:rsidR="003F3A71" w:rsidRDefault="003F3A71" w:rsidP="003F3A71">
      <w:pPr>
        <w:spacing w:after="0" w:line="240" w:lineRule="auto"/>
        <w:ind w:firstLine="708"/>
        <w:rPr>
          <w:rFonts w:cstheme="minorHAnsi"/>
          <w:lang w:val="en-US"/>
        </w:rPr>
      </w:pPr>
      <w:r w:rsidRPr="003F3A71">
        <w:rPr>
          <w:rFonts w:cstheme="minorHAnsi"/>
          <w:lang w:val="en-US"/>
        </w:rPr>
        <w:t xml:space="preserve">Muli. Language and Linguistics 13 (1): 133-170. </w:t>
      </w:r>
    </w:p>
    <w:p w14:paraId="6B5060AF" w14:textId="77777777" w:rsidR="00B92C43" w:rsidRDefault="00B92C43" w:rsidP="00B92C43">
      <w:pPr>
        <w:spacing w:after="0" w:line="240" w:lineRule="auto"/>
        <w:rPr>
          <w:ins w:id="1028" w:author="Reviewer" w:date="2020-08-13T20:30:00Z"/>
          <w:rFonts w:cstheme="minorHAnsi"/>
          <w:lang w:val="en-US"/>
        </w:rPr>
      </w:pPr>
      <w:ins w:id="1029" w:author="Reviewer" w:date="2020-08-13T20:29:00Z">
        <w:r w:rsidRPr="00B92C43">
          <w:rPr>
            <w:rFonts w:cstheme="minorHAnsi"/>
            <w:lang w:val="en-US"/>
          </w:rPr>
          <w:t>Chung</w:t>
        </w:r>
        <w:r>
          <w:rPr>
            <w:rFonts w:cstheme="minorHAnsi"/>
            <w:lang w:val="en-US"/>
          </w:rPr>
          <w:t xml:space="preserve">, </w:t>
        </w:r>
        <w:r w:rsidRPr="00B92C43">
          <w:rPr>
            <w:rFonts w:cstheme="minorHAnsi"/>
            <w:lang w:val="en-US"/>
          </w:rPr>
          <w:t>Neo Christopher</w:t>
        </w:r>
        <w:r>
          <w:rPr>
            <w:rFonts w:cstheme="minorHAnsi"/>
            <w:lang w:val="en-US"/>
          </w:rPr>
          <w:t xml:space="preserve">, </w:t>
        </w:r>
        <w:r w:rsidRPr="00B92C43">
          <w:rPr>
            <w:rFonts w:cstheme="minorHAnsi"/>
            <w:lang w:val="en-US"/>
          </w:rPr>
          <w:t>Blazej Miasojedow</w:t>
        </w:r>
        <w:r>
          <w:rPr>
            <w:rFonts w:cstheme="minorHAnsi"/>
            <w:lang w:val="en-US"/>
          </w:rPr>
          <w:t xml:space="preserve">, </w:t>
        </w:r>
        <w:r w:rsidRPr="00B92C43">
          <w:rPr>
            <w:rFonts w:cstheme="minorHAnsi"/>
            <w:lang w:val="en-US"/>
          </w:rPr>
          <w:t>Michal Startek</w:t>
        </w:r>
        <w:r>
          <w:rPr>
            <w:rFonts w:cstheme="minorHAnsi"/>
            <w:lang w:val="en-US"/>
          </w:rPr>
          <w:t>,</w:t>
        </w:r>
        <w:r w:rsidRPr="00B92C43">
          <w:rPr>
            <w:rFonts w:cstheme="minorHAnsi"/>
            <w:lang w:val="en-US"/>
          </w:rPr>
          <w:t xml:space="preserve"> and Anna Gambin</w:t>
        </w:r>
        <w:r>
          <w:rPr>
            <w:rFonts w:cstheme="minorHAnsi"/>
            <w:lang w:val="en-US"/>
          </w:rPr>
          <w:t xml:space="preserve">. 2018. </w:t>
        </w:r>
        <w:r w:rsidRPr="00B92C43">
          <w:rPr>
            <w:rFonts w:cstheme="minorHAnsi"/>
            <w:lang w:val="en-US"/>
          </w:rPr>
          <w:t xml:space="preserve">jaccard: </w:t>
        </w:r>
      </w:ins>
      <w:ins w:id="1030" w:author="Reviewer" w:date="2020-08-13T20:30:00Z">
        <w:r>
          <w:rPr>
            <w:rFonts w:cstheme="minorHAnsi"/>
            <w:lang w:val="en-US"/>
          </w:rPr>
          <w:t>t</w:t>
        </w:r>
      </w:ins>
      <w:ins w:id="1031" w:author="Reviewer" w:date="2020-08-13T20:29:00Z">
        <w:r w:rsidRPr="00B92C43">
          <w:rPr>
            <w:rFonts w:cstheme="minorHAnsi"/>
            <w:lang w:val="en-US"/>
          </w:rPr>
          <w:t xml:space="preserve">est </w:t>
        </w:r>
      </w:ins>
    </w:p>
    <w:p w14:paraId="7BE92EA8" w14:textId="059A00C1" w:rsidR="00B92C43" w:rsidRDefault="00B92C43">
      <w:pPr>
        <w:spacing w:after="0" w:line="240" w:lineRule="auto"/>
        <w:ind w:left="708"/>
        <w:rPr>
          <w:ins w:id="1032" w:author="Reviewer" w:date="2020-08-13T20:29:00Z"/>
          <w:rFonts w:cstheme="minorHAnsi"/>
          <w:lang w:val="en-US"/>
        </w:rPr>
        <w:pPrChange w:id="1033" w:author="Reviewer" w:date="2020-08-13T20:30:00Z">
          <w:pPr>
            <w:spacing w:after="0" w:line="240" w:lineRule="auto"/>
          </w:pPr>
        </w:pPrChange>
      </w:pPr>
      <w:ins w:id="1034" w:author="Reviewer" w:date="2020-08-13T20:30:00Z">
        <w:r>
          <w:rPr>
            <w:rFonts w:cstheme="minorHAnsi"/>
            <w:lang w:val="en-US"/>
          </w:rPr>
          <w:t>s</w:t>
        </w:r>
      </w:ins>
      <w:ins w:id="1035" w:author="Reviewer" w:date="2020-08-13T20:29:00Z">
        <w:r w:rsidRPr="00B92C43">
          <w:rPr>
            <w:rFonts w:cstheme="minorHAnsi"/>
            <w:lang w:val="en-US"/>
          </w:rPr>
          <w:t xml:space="preserve">imilarity </w:t>
        </w:r>
      </w:ins>
      <w:ins w:id="1036" w:author="Reviewer" w:date="2020-08-13T20:30:00Z">
        <w:r>
          <w:rPr>
            <w:rFonts w:cstheme="minorHAnsi"/>
            <w:lang w:val="en-US"/>
          </w:rPr>
          <w:t>b</w:t>
        </w:r>
      </w:ins>
      <w:ins w:id="1037" w:author="Reviewer" w:date="2020-08-13T20:29:00Z">
        <w:r w:rsidRPr="00B92C43">
          <w:rPr>
            <w:rFonts w:cstheme="minorHAnsi"/>
            <w:lang w:val="en-US"/>
          </w:rPr>
          <w:t xml:space="preserve">etween </w:t>
        </w:r>
      </w:ins>
      <w:ins w:id="1038" w:author="Reviewer" w:date="2020-08-13T20:30:00Z">
        <w:r>
          <w:rPr>
            <w:rFonts w:cstheme="minorHAnsi"/>
            <w:lang w:val="en-US"/>
          </w:rPr>
          <w:t>b</w:t>
        </w:r>
      </w:ins>
      <w:ins w:id="1039" w:author="Reviewer" w:date="2020-08-13T20:29:00Z">
        <w:r w:rsidRPr="00B92C43">
          <w:rPr>
            <w:rFonts w:cstheme="minorHAnsi"/>
            <w:lang w:val="en-US"/>
          </w:rPr>
          <w:t xml:space="preserve">inary </w:t>
        </w:r>
      </w:ins>
      <w:ins w:id="1040" w:author="Reviewer" w:date="2020-08-13T20:30:00Z">
        <w:r>
          <w:rPr>
            <w:rFonts w:cstheme="minorHAnsi"/>
            <w:lang w:val="en-US"/>
          </w:rPr>
          <w:t>d</w:t>
        </w:r>
      </w:ins>
      <w:ins w:id="1041" w:author="Reviewer" w:date="2020-08-13T20:29:00Z">
        <w:r w:rsidRPr="00B92C43">
          <w:rPr>
            <w:rFonts w:cstheme="minorHAnsi"/>
            <w:lang w:val="en-US"/>
          </w:rPr>
          <w:t>ata using Jaccard/Tanimoto</w:t>
        </w:r>
      </w:ins>
      <w:ins w:id="1042" w:author="Reviewer" w:date="2020-08-13T20:30:00Z">
        <w:r>
          <w:rPr>
            <w:rFonts w:cstheme="minorHAnsi"/>
            <w:lang w:val="en-US"/>
          </w:rPr>
          <w:t xml:space="preserve"> c</w:t>
        </w:r>
      </w:ins>
      <w:ins w:id="1043" w:author="Reviewer" w:date="2020-08-13T20:29:00Z">
        <w:r w:rsidRPr="00B92C43">
          <w:rPr>
            <w:rFonts w:cstheme="minorHAnsi"/>
            <w:lang w:val="en-US"/>
          </w:rPr>
          <w:t>oefficients</w:t>
        </w:r>
      </w:ins>
      <w:ins w:id="1044" w:author="Reviewer" w:date="2020-08-13T20:30:00Z">
        <w:r>
          <w:rPr>
            <w:rFonts w:cstheme="minorHAnsi"/>
            <w:lang w:val="en-US"/>
          </w:rPr>
          <w:t xml:space="preserve">. </w:t>
        </w:r>
        <w:r w:rsidRPr="00B92C43">
          <w:rPr>
            <w:rFonts w:cstheme="minorHAnsi"/>
            <w:lang w:val="en-US"/>
          </w:rPr>
          <w:t>R package version 0.1.0</w:t>
        </w:r>
        <w:r>
          <w:rPr>
            <w:rFonts w:cstheme="minorHAnsi"/>
            <w:lang w:val="en-US"/>
          </w:rPr>
          <w:t xml:space="preserve">. </w:t>
        </w:r>
        <w:r w:rsidRPr="00B92C43">
          <w:rPr>
            <w:rFonts w:cstheme="minorHAnsi"/>
            <w:lang w:val="en-US"/>
          </w:rPr>
          <w:t>https://CRAN.R-project.org/package=jaccard</w:t>
        </w:r>
      </w:ins>
    </w:p>
    <w:p w14:paraId="52BA06F9" w14:textId="6D3095A1" w:rsidR="00215E13" w:rsidRDefault="00215E13" w:rsidP="00BB7300">
      <w:pPr>
        <w:spacing w:after="0" w:line="240" w:lineRule="auto"/>
        <w:rPr>
          <w:rFonts w:cstheme="minorHAnsi"/>
          <w:lang w:val="en-US"/>
        </w:rPr>
      </w:pPr>
      <w:r>
        <w:rPr>
          <w:rFonts w:cstheme="minorHAnsi"/>
          <w:lang w:val="en-US"/>
        </w:rPr>
        <w:t>Colarusso, John. [1988]2016. The Northwest Caucasian languages: a phonolog</w:t>
      </w:r>
      <w:r w:rsidR="00CB75C7">
        <w:rPr>
          <w:rFonts w:cstheme="minorHAnsi"/>
          <w:lang w:val="en-US"/>
        </w:rPr>
        <w:t>ical</w:t>
      </w:r>
      <w:r>
        <w:rPr>
          <w:rFonts w:cstheme="minorHAnsi"/>
          <w:lang w:val="en-US"/>
        </w:rPr>
        <w:t xml:space="preserve"> survey. </w:t>
      </w:r>
    </w:p>
    <w:p w14:paraId="6ACC6D09" w14:textId="01E53F4C" w:rsidR="00215E13" w:rsidRPr="00215E13" w:rsidRDefault="00215E13" w:rsidP="00215E13">
      <w:pPr>
        <w:spacing w:after="0" w:line="240" w:lineRule="auto"/>
        <w:ind w:firstLine="708"/>
        <w:rPr>
          <w:rFonts w:cstheme="minorHAnsi"/>
          <w:lang w:val="en-US"/>
        </w:rPr>
      </w:pPr>
      <w:r>
        <w:rPr>
          <w:rFonts w:cstheme="minorHAnsi"/>
          <w:lang w:val="en-US"/>
        </w:rPr>
        <w:t xml:space="preserve">Abingdon/New York: Routledge. </w:t>
      </w:r>
    </w:p>
    <w:p w14:paraId="7D632A5A" w14:textId="5577AA48" w:rsidR="00BB7300" w:rsidRDefault="00BB7300" w:rsidP="00BB7300">
      <w:pPr>
        <w:spacing w:after="0" w:line="240" w:lineRule="auto"/>
        <w:rPr>
          <w:lang w:val="en-US"/>
        </w:rPr>
      </w:pPr>
      <w:r>
        <w:rPr>
          <w:lang w:val="en-US"/>
        </w:rPr>
        <w:t xml:space="preserve">Cohen, Joel E., and Christopher Small. 1998. </w:t>
      </w:r>
      <w:r w:rsidRPr="009F5F1E">
        <w:rPr>
          <w:lang w:val="en-US"/>
        </w:rPr>
        <w:t xml:space="preserve">Hypsographic demography: The distribution of human </w:t>
      </w:r>
    </w:p>
    <w:p w14:paraId="6E673811" w14:textId="605CB335" w:rsidR="00BB7300" w:rsidRPr="00BB7300" w:rsidRDefault="00BB7300" w:rsidP="00BB7300">
      <w:pPr>
        <w:spacing w:after="0" w:line="240" w:lineRule="auto"/>
        <w:ind w:left="708"/>
        <w:rPr>
          <w:rFonts w:eastAsia="Times New Roman" w:cstheme="minorHAnsi"/>
          <w:lang w:val="en-US" w:eastAsia="de-DE"/>
        </w:rPr>
      </w:pPr>
      <w:r w:rsidRPr="009F5F1E">
        <w:rPr>
          <w:lang w:val="en-US"/>
        </w:rPr>
        <w:t>population</w:t>
      </w:r>
      <w:r>
        <w:rPr>
          <w:lang w:val="en-US"/>
        </w:rPr>
        <w:t xml:space="preserve"> </w:t>
      </w:r>
      <w:r w:rsidRPr="009F5F1E">
        <w:rPr>
          <w:lang w:val="en-US"/>
        </w:rPr>
        <w:t>by altitude</w:t>
      </w:r>
      <w:r>
        <w:rPr>
          <w:lang w:val="en-US"/>
        </w:rPr>
        <w:t>. Proceedings of the National Academy of Sciences of the United States of America 95 (24): 14009-14014.</w:t>
      </w:r>
    </w:p>
    <w:p w14:paraId="61F39AF2" w14:textId="7BD40B06" w:rsidR="00CA6BE5" w:rsidRPr="006206A0" w:rsidRDefault="00CA6BE5" w:rsidP="00CA6BE5">
      <w:pPr>
        <w:spacing w:after="0" w:line="240" w:lineRule="auto"/>
        <w:ind w:left="397" w:hanging="397"/>
        <w:jc w:val="both"/>
        <w:rPr>
          <w:rFonts w:cstheme="minorHAnsi"/>
          <w:lang w:val="en-US"/>
        </w:rPr>
      </w:pPr>
      <w:r w:rsidRPr="00CA6BE5">
        <w:rPr>
          <w:rFonts w:cstheme="minorHAnsi"/>
          <w:lang w:val="en-US"/>
        </w:rPr>
        <w:t xml:space="preserve">Collins, Jeremy. 2016. Commentary: The role of language contact in creating correlations between humidity and tone. </w:t>
      </w:r>
      <w:r w:rsidRPr="006206A0">
        <w:rPr>
          <w:rFonts w:cstheme="minorHAnsi"/>
          <w:iCs/>
          <w:lang w:val="en-US"/>
        </w:rPr>
        <w:t>Journal of Language Evolution</w:t>
      </w:r>
      <w:r w:rsidRPr="006206A0">
        <w:rPr>
          <w:rFonts w:cstheme="minorHAnsi"/>
          <w:lang w:val="en-US"/>
        </w:rPr>
        <w:t xml:space="preserve"> 1 (1): 46–52.</w:t>
      </w:r>
    </w:p>
    <w:p w14:paraId="7E6ED7FD" w14:textId="0EB21C47" w:rsidR="00036E2E" w:rsidRDefault="007234CB" w:rsidP="00036E2E">
      <w:pPr>
        <w:spacing w:after="0"/>
        <w:rPr>
          <w:lang w:val="en-US"/>
        </w:rPr>
      </w:pPr>
      <w:r w:rsidRPr="00F4648A">
        <w:rPr>
          <w:lang w:val="en-US"/>
        </w:rPr>
        <w:t xml:space="preserve">Dediu, Dan, Rick Janssen, and Scott R. Moisik. </w:t>
      </w:r>
      <w:r w:rsidRPr="00507F1B">
        <w:rPr>
          <w:lang w:val="en-US"/>
        </w:rPr>
        <w:t xml:space="preserve">2017. </w:t>
      </w:r>
      <w:r w:rsidRPr="007234CB">
        <w:rPr>
          <w:lang w:val="en-US"/>
        </w:rPr>
        <w:t>Language is not isolated f</w:t>
      </w:r>
      <w:r>
        <w:rPr>
          <w:lang w:val="en-US"/>
        </w:rPr>
        <w:t xml:space="preserve">rom its wider </w:t>
      </w:r>
    </w:p>
    <w:p w14:paraId="302F0B17" w14:textId="4F5802C3" w:rsidR="007234CB" w:rsidRPr="00B53DAB" w:rsidRDefault="007234CB" w:rsidP="00036E2E">
      <w:pPr>
        <w:spacing w:after="0"/>
        <w:ind w:left="708"/>
        <w:rPr>
          <w:lang w:val="en-US"/>
        </w:rPr>
      </w:pPr>
      <w:r>
        <w:rPr>
          <w:lang w:val="en-US"/>
        </w:rPr>
        <w:lastRenderedPageBreak/>
        <w:t xml:space="preserve">environment: vocal tract influences on the evolution of speech and language. </w:t>
      </w:r>
      <w:r w:rsidRPr="00B53DAB">
        <w:rPr>
          <w:lang w:val="en-US"/>
        </w:rPr>
        <w:t>Language &amp; Communication 54: 9-20.</w:t>
      </w:r>
    </w:p>
    <w:p w14:paraId="1C94C377" w14:textId="0879D0AD" w:rsidR="00B76389" w:rsidRPr="00B76389" w:rsidRDefault="00B76389" w:rsidP="00B76389">
      <w:pPr>
        <w:spacing w:after="0"/>
        <w:rPr>
          <w:lang w:val="en-US"/>
        </w:rPr>
      </w:pPr>
      <w:r w:rsidRPr="00B76389">
        <w:rPr>
          <w:lang w:val="en-US"/>
        </w:rPr>
        <w:t>Donohue</w:t>
      </w:r>
      <w:r w:rsidR="00BD22E0">
        <w:rPr>
          <w:lang w:val="en-US"/>
        </w:rPr>
        <w:t>,</w:t>
      </w:r>
      <w:r w:rsidRPr="00B76389">
        <w:rPr>
          <w:lang w:val="en-US"/>
        </w:rPr>
        <w:t xml:space="preserve"> M</w:t>
      </w:r>
      <w:r>
        <w:rPr>
          <w:lang w:val="en-US"/>
        </w:rPr>
        <w:t>ark</w:t>
      </w:r>
      <w:r w:rsidRPr="00B76389">
        <w:rPr>
          <w:lang w:val="en-US"/>
        </w:rPr>
        <w:t xml:space="preserve">, </w:t>
      </w:r>
      <w:r>
        <w:rPr>
          <w:lang w:val="en-US"/>
        </w:rPr>
        <w:t xml:space="preserve">Rebecca, </w:t>
      </w:r>
      <w:r w:rsidRPr="00B76389">
        <w:rPr>
          <w:lang w:val="en-US"/>
        </w:rPr>
        <w:t>Hetherington</w:t>
      </w:r>
      <w:r>
        <w:rPr>
          <w:lang w:val="en-US"/>
        </w:rPr>
        <w:t xml:space="preserve">, James </w:t>
      </w:r>
      <w:r w:rsidRPr="00B76389">
        <w:rPr>
          <w:lang w:val="en-US"/>
        </w:rPr>
        <w:t>McElvenny</w:t>
      </w:r>
      <w:r>
        <w:rPr>
          <w:lang w:val="en-US"/>
        </w:rPr>
        <w:t>, and Victoria Dawson.</w:t>
      </w:r>
      <w:r w:rsidRPr="00B76389">
        <w:rPr>
          <w:lang w:val="en-US"/>
        </w:rPr>
        <w:t xml:space="preserve"> 2013. World </w:t>
      </w:r>
      <w:r>
        <w:rPr>
          <w:lang w:val="en-US"/>
        </w:rPr>
        <w:tab/>
        <w:t>p</w:t>
      </w:r>
      <w:r w:rsidRPr="00B76389">
        <w:rPr>
          <w:lang w:val="en-US"/>
        </w:rPr>
        <w:t xml:space="preserve">honotactics </w:t>
      </w:r>
      <w:r>
        <w:rPr>
          <w:lang w:val="en-US"/>
        </w:rPr>
        <w:t>d</w:t>
      </w:r>
      <w:r w:rsidRPr="00B76389">
        <w:rPr>
          <w:lang w:val="en-US"/>
        </w:rPr>
        <w:t>atabase</w:t>
      </w:r>
      <w:r>
        <w:rPr>
          <w:lang w:val="en-US"/>
        </w:rPr>
        <w:t xml:space="preserve">. Canberra: </w:t>
      </w:r>
      <w:r w:rsidRPr="00B76389">
        <w:rPr>
          <w:lang w:val="en-US"/>
        </w:rPr>
        <w:t xml:space="preserve">Department of Linguistics, Australian National University. </w:t>
      </w:r>
    </w:p>
    <w:p w14:paraId="06B5C93F" w14:textId="5474B6C7" w:rsidR="00067FBD" w:rsidRPr="00B53DAB" w:rsidRDefault="00067FBD" w:rsidP="00036E2E">
      <w:pPr>
        <w:spacing w:after="0"/>
      </w:pPr>
      <w:r w:rsidRPr="00067FBD">
        <w:rPr>
          <w:lang w:val="en-US"/>
        </w:rPr>
        <w:t>Dryer,</w:t>
      </w:r>
      <w:r>
        <w:rPr>
          <w:lang w:val="en-US"/>
        </w:rPr>
        <w:t xml:space="preserve"> </w:t>
      </w:r>
      <w:r w:rsidRPr="00067FBD">
        <w:rPr>
          <w:lang w:val="en-US"/>
        </w:rPr>
        <w:t>Matthew</w:t>
      </w:r>
      <w:r>
        <w:rPr>
          <w:lang w:val="en-US"/>
        </w:rPr>
        <w:t xml:space="preserve"> </w:t>
      </w:r>
      <w:r w:rsidRPr="00067FBD">
        <w:rPr>
          <w:lang w:val="en-US"/>
        </w:rPr>
        <w:t>S.</w:t>
      </w:r>
      <w:r>
        <w:rPr>
          <w:lang w:val="en-US"/>
        </w:rPr>
        <w:t xml:space="preserve"> </w:t>
      </w:r>
      <w:r w:rsidRPr="00067FBD">
        <w:rPr>
          <w:lang w:val="en-US"/>
        </w:rPr>
        <w:t>1989.</w:t>
      </w:r>
      <w:r>
        <w:rPr>
          <w:lang w:val="en-US"/>
        </w:rPr>
        <w:t xml:space="preserve"> </w:t>
      </w:r>
      <w:r w:rsidRPr="00067FBD">
        <w:rPr>
          <w:lang w:val="en-US"/>
        </w:rPr>
        <w:t>Large</w:t>
      </w:r>
      <w:r>
        <w:rPr>
          <w:lang w:val="en-US"/>
        </w:rPr>
        <w:t xml:space="preserve"> </w:t>
      </w:r>
      <w:r w:rsidRPr="00067FBD">
        <w:rPr>
          <w:lang w:val="en-US"/>
        </w:rPr>
        <w:t>linguistic</w:t>
      </w:r>
      <w:r>
        <w:rPr>
          <w:lang w:val="en-US"/>
        </w:rPr>
        <w:t xml:space="preserve"> </w:t>
      </w:r>
      <w:r w:rsidRPr="00067FBD">
        <w:rPr>
          <w:lang w:val="en-US"/>
        </w:rPr>
        <w:t>areas</w:t>
      </w:r>
      <w:r>
        <w:rPr>
          <w:lang w:val="en-US"/>
        </w:rPr>
        <w:t xml:space="preserve"> </w:t>
      </w:r>
      <w:r w:rsidRPr="00067FBD">
        <w:rPr>
          <w:lang w:val="en-US"/>
        </w:rPr>
        <w:t>and</w:t>
      </w:r>
      <w:r>
        <w:rPr>
          <w:lang w:val="en-US"/>
        </w:rPr>
        <w:t xml:space="preserve"> </w:t>
      </w:r>
      <w:r w:rsidRPr="00067FBD">
        <w:rPr>
          <w:lang w:val="en-US"/>
        </w:rPr>
        <w:t>language</w:t>
      </w:r>
      <w:r>
        <w:rPr>
          <w:lang w:val="en-US"/>
        </w:rPr>
        <w:t xml:space="preserve"> </w:t>
      </w:r>
      <w:r w:rsidRPr="00067FBD">
        <w:rPr>
          <w:lang w:val="en-US"/>
        </w:rPr>
        <w:t>sampling.</w:t>
      </w:r>
      <w:r>
        <w:rPr>
          <w:lang w:val="en-US"/>
        </w:rPr>
        <w:t xml:space="preserve"> </w:t>
      </w:r>
      <w:r w:rsidRPr="00B53DAB">
        <w:t xml:space="preserve">Studies in Language 13 (2): </w:t>
      </w:r>
    </w:p>
    <w:p w14:paraId="36BDDCDE" w14:textId="2B2A095C" w:rsidR="00067FBD" w:rsidRPr="00B53DAB" w:rsidRDefault="00067FBD" w:rsidP="00067FBD">
      <w:pPr>
        <w:spacing w:after="0"/>
        <w:ind w:firstLine="708"/>
      </w:pPr>
      <w:r w:rsidRPr="00B53DAB">
        <w:t>257-292.</w:t>
      </w:r>
    </w:p>
    <w:p w14:paraId="2102F94E" w14:textId="7380FEDA" w:rsidR="00572825" w:rsidRDefault="00572825" w:rsidP="00036E2E">
      <w:pPr>
        <w:spacing w:after="0"/>
      </w:pPr>
      <w:r w:rsidRPr="00B53DAB">
        <w:t xml:space="preserve">Egenolff, M. Joh. Aug. </w:t>
      </w:r>
      <w:r w:rsidRPr="00572825">
        <w:t xml:space="preserve">[1735]1978. M. Joh. Aug. Egenolffs Historie der teutschen Sprache. Erster </w:t>
      </w:r>
    </w:p>
    <w:p w14:paraId="68EF6445" w14:textId="4CEC5197" w:rsidR="00572825" w:rsidRPr="00B53DAB" w:rsidRDefault="00572825" w:rsidP="00572825">
      <w:pPr>
        <w:spacing w:after="0"/>
        <w:ind w:left="708"/>
        <w:rPr>
          <w:lang w:val="en-US"/>
        </w:rPr>
      </w:pPr>
      <w:r w:rsidRPr="00572825">
        <w:t xml:space="preserve">Theil. Andere Auflage, mit einer neuen Vorrede und Register vermehret. </w:t>
      </w:r>
      <w:r w:rsidRPr="00B53DAB">
        <w:rPr>
          <w:lang w:val="en-US"/>
        </w:rPr>
        <w:t>Leipzig: Zentralantiquariat der Deutschen Demokratischen Republik.</w:t>
      </w:r>
    </w:p>
    <w:p w14:paraId="130C7C05" w14:textId="3DC8BB3A" w:rsidR="00E25D1E" w:rsidRPr="00DD318E" w:rsidRDefault="00E25D1E" w:rsidP="00E25D1E">
      <w:pPr>
        <w:shd w:val="clear" w:color="auto" w:fill="FFFFFF" w:themeFill="background1"/>
        <w:spacing w:after="0" w:line="240" w:lineRule="auto"/>
        <w:rPr>
          <w:rFonts w:cstheme="minorHAnsi"/>
          <w:lang w:val="en-US"/>
        </w:rPr>
      </w:pPr>
      <w:r>
        <w:rPr>
          <w:rFonts w:cstheme="minorHAnsi"/>
          <w:lang w:val="en-US"/>
        </w:rPr>
        <w:t>Everett, Caleb.</w:t>
      </w:r>
      <w:r w:rsidRPr="00DD318E">
        <w:rPr>
          <w:rFonts w:cstheme="minorHAnsi"/>
          <w:lang w:val="en-US"/>
        </w:rPr>
        <w:t xml:space="preserve"> 2013a. Evidence for direct geographic influences on linguistic sounds: the case of </w:t>
      </w:r>
    </w:p>
    <w:p w14:paraId="60FE90C0" w14:textId="77777777" w:rsidR="00E25D1E" w:rsidRPr="00DD318E" w:rsidRDefault="00E25D1E" w:rsidP="00E25D1E">
      <w:pPr>
        <w:shd w:val="clear" w:color="auto" w:fill="FFFFFF" w:themeFill="background1"/>
        <w:spacing w:after="0" w:line="240" w:lineRule="auto"/>
        <w:ind w:firstLine="708"/>
        <w:rPr>
          <w:rFonts w:cstheme="minorHAnsi"/>
          <w:lang w:val="en-US"/>
        </w:rPr>
      </w:pPr>
      <w:r w:rsidRPr="00DD318E">
        <w:rPr>
          <w:rFonts w:cstheme="minorHAnsi"/>
          <w:lang w:val="en-US"/>
        </w:rPr>
        <w:t>ejectives. PLOS ONE, 8(6)</w:t>
      </w:r>
      <w:r>
        <w:rPr>
          <w:rFonts w:cstheme="minorHAnsi"/>
          <w:lang w:val="en-US"/>
        </w:rPr>
        <w:t>,</w:t>
      </w:r>
      <w:r w:rsidRPr="00DD318E">
        <w:rPr>
          <w:rFonts w:cstheme="minorHAnsi"/>
          <w:lang w:val="en-US"/>
        </w:rPr>
        <w:t xml:space="preserve"> e65275. </w:t>
      </w:r>
      <w:r w:rsidR="00895E58">
        <w:fldChar w:fldCharType="begin"/>
      </w:r>
      <w:r w:rsidR="00895E58" w:rsidRPr="00895E58">
        <w:rPr>
          <w:lang w:val="en-US"/>
          <w:rPrChange w:id="1045" w:author="Reviewer" w:date="2020-08-13T18:40:00Z">
            <w:rPr/>
          </w:rPrChange>
        </w:rPr>
        <w:instrText xml:space="preserve"> HYPERLINK "https://doi.org/10.1371/journal.pone.0065275" </w:instrText>
      </w:r>
      <w:r w:rsidR="00895E58">
        <w:fldChar w:fldCharType="separate"/>
      </w:r>
      <w:r w:rsidRPr="00DD318E">
        <w:rPr>
          <w:rStyle w:val="Hyperlink"/>
          <w:rFonts w:cstheme="minorHAnsi"/>
          <w:lang w:val="en-US"/>
        </w:rPr>
        <w:t>https://doi.org/10.1371/journal.pone.0065275</w:t>
      </w:r>
      <w:r w:rsidR="00895E58">
        <w:rPr>
          <w:rStyle w:val="Hyperlink"/>
          <w:rFonts w:cstheme="minorHAnsi"/>
          <w:lang w:val="en-US"/>
        </w:rPr>
        <w:fldChar w:fldCharType="end"/>
      </w:r>
    </w:p>
    <w:p w14:paraId="2103F3CA" w14:textId="37A3134F" w:rsidR="00E25D1E" w:rsidRPr="00DD318E" w:rsidRDefault="00E25D1E" w:rsidP="00E25D1E">
      <w:pPr>
        <w:shd w:val="clear" w:color="auto" w:fill="FFFFFF" w:themeFill="background1"/>
        <w:spacing w:after="0" w:line="240" w:lineRule="auto"/>
        <w:rPr>
          <w:rFonts w:cstheme="minorHAnsi"/>
          <w:lang w:val="en-US"/>
        </w:rPr>
      </w:pPr>
      <w:r>
        <w:rPr>
          <w:rFonts w:cstheme="minorHAnsi"/>
          <w:lang w:val="en-US"/>
        </w:rPr>
        <w:t>Everett, Caleb 2013b</w:t>
      </w:r>
      <w:r w:rsidRPr="00DD318E">
        <w:rPr>
          <w:rFonts w:cstheme="minorHAnsi"/>
          <w:lang w:val="en-US"/>
        </w:rPr>
        <w:t xml:space="preserve">. Into thin air: a return to ejectives at high altitude. LingBuzz. </w:t>
      </w:r>
    </w:p>
    <w:p w14:paraId="0999866A" w14:textId="54BF21F5" w:rsidR="00E25D1E" w:rsidRPr="00E25D1E" w:rsidRDefault="00E25D1E" w:rsidP="00E25D1E">
      <w:pPr>
        <w:shd w:val="clear" w:color="auto" w:fill="FFFFFF" w:themeFill="background1"/>
        <w:spacing w:after="0" w:line="240" w:lineRule="auto"/>
        <w:ind w:firstLine="708"/>
        <w:rPr>
          <w:rFonts w:cstheme="minorHAnsi"/>
          <w:lang w:val="en-US"/>
        </w:rPr>
      </w:pPr>
      <w:r w:rsidRPr="00DD318E">
        <w:rPr>
          <w:rFonts w:cstheme="minorHAnsi"/>
          <w:lang w:val="en-US"/>
        </w:rPr>
        <w:t>https://ling.auf.net/lingbuzz/001944</w:t>
      </w:r>
    </w:p>
    <w:p w14:paraId="5A2DD7B0" w14:textId="77777777" w:rsidR="002F27A5" w:rsidRDefault="002F27A5" w:rsidP="002F27A5">
      <w:pPr>
        <w:shd w:val="clear" w:color="auto" w:fill="FFFFFF" w:themeFill="background1"/>
        <w:spacing w:after="0" w:line="240" w:lineRule="auto"/>
        <w:rPr>
          <w:rFonts w:cstheme="minorHAnsi"/>
          <w:lang w:val="en-US"/>
        </w:rPr>
      </w:pPr>
      <w:r w:rsidRPr="002F27A5">
        <w:rPr>
          <w:rFonts w:cstheme="minorHAnsi"/>
          <w:lang w:val="en-US"/>
        </w:rPr>
        <w:t xml:space="preserve">Everett, Caleb, Damián E. Blasi, and Seán G. Roberts. 2015. Climate, vocal folds, and tonal languages: </w:t>
      </w:r>
    </w:p>
    <w:p w14:paraId="331D1E69" w14:textId="6BCE08A0" w:rsidR="002F27A5" w:rsidRPr="002F27A5" w:rsidRDefault="002F27A5" w:rsidP="002F27A5">
      <w:pPr>
        <w:shd w:val="clear" w:color="auto" w:fill="FFFFFF" w:themeFill="background1"/>
        <w:spacing w:after="0" w:line="240" w:lineRule="auto"/>
        <w:ind w:left="708"/>
        <w:rPr>
          <w:rFonts w:cstheme="minorHAnsi"/>
          <w:lang w:val="en-US"/>
        </w:rPr>
      </w:pPr>
      <w:r w:rsidRPr="002F27A5">
        <w:rPr>
          <w:rFonts w:cstheme="minorHAnsi"/>
          <w:lang w:val="en-US"/>
        </w:rPr>
        <w:t>Connecting the physiological and geographic dots. Proceedings of the National Academy of Sciences of the United States of America 112 (5): 1322–1327.</w:t>
      </w:r>
    </w:p>
    <w:p w14:paraId="0DF4EF2F" w14:textId="77777777" w:rsidR="00CA6BE5" w:rsidRDefault="002F27A5" w:rsidP="002F27A5">
      <w:pPr>
        <w:shd w:val="clear" w:color="auto" w:fill="FFFFFF" w:themeFill="background1"/>
        <w:spacing w:after="0" w:line="240" w:lineRule="auto"/>
        <w:rPr>
          <w:rFonts w:cstheme="minorHAnsi"/>
          <w:lang w:val="en-US"/>
        </w:rPr>
      </w:pPr>
      <w:r w:rsidRPr="002F27A5">
        <w:rPr>
          <w:rFonts w:cstheme="minorHAnsi"/>
          <w:lang w:val="en-US"/>
        </w:rPr>
        <w:t>Everett, Caleb, Damián E. Blasi, and Seán G. Roberts. 2016</w:t>
      </w:r>
      <w:r w:rsidR="00CA6BE5">
        <w:rPr>
          <w:rFonts w:cstheme="minorHAnsi"/>
          <w:lang w:val="en-US"/>
        </w:rPr>
        <w:t>a</w:t>
      </w:r>
      <w:r w:rsidRPr="002F27A5">
        <w:rPr>
          <w:rFonts w:cstheme="minorHAnsi"/>
          <w:lang w:val="en-US"/>
        </w:rPr>
        <w:t xml:space="preserve">. Language evolution and climate: The </w:t>
      </w:r>
    </w:p>
    <w:p w14:paraId="36A9993A" w14:textId="08889B4B" w:rsidR="002F27A5" w:rsidRDefault="002F27A5" w:rsidP="00CA6BE5">
      <w:pPr>
        <w:shd w:val="clear" w:color="auto" w:fill="FFFFFF" w:themeFill="background1"/>
        <w:spacing w:after="0" w:line="240" w:lineRule="auto"/>
        <w:ind w:firstLine="708"/>
        <w:rPr>
          <w:rFonts w:cstheme="minorHAnsi"/>
          <w:lang w:val="en-US"/>
        </w:rPr>
      </w:pPr>
      <w:r w:rsidRPr="002F27A5">
        <w:rPr>
          <w:rFonts w:cstheme="minorHAnsi"/>
          <w:lang w:val="en-US"/>
        </w:rPr>
        <w:t>case of desiccation and tone. Journal of Language Evolution 1 (1): 33–46.</w:t>
      </w:r>
    </w:p>
    <w:p w14:paraId="30774867" w14:textId="7BBA4F14" w:rsidR="00CA6BE5" w:rsidRDefault="00CA6BE5" w:rsidP="00CA6BE5">
      <w:pPr>
        <w:shd w:val="clear" w:color="auto" w:fill="FFFFFF" w:themeFill="background1"/>
        <w:spacing w:after="0" w:line="240" w:lineRule="auto"/>
        <w:rPr>
          <w:rFonts w:cstheme="minorHAnsi"/>
          <w:lang w:val="en-US"/>
        </w:rPr>
      </w:pPr>
      <w:r>
        <w:rPr>
          <w:rFonts w:cstheme="minorHAnsi"/>
          <w:lang w:val="en-US"/>
        </w:rPr>
        <w:t xml:space="preserve">Everett, Caleb, Damián E. Blasi, and Seán G. Roberts. 2016b. Response: climate and language: has the </w:t>
      </w:r>
    </w:p>
    <w:p w14:paraId="5524C573" w14:textId="42A78A73" w:rsidR="00CA6BE5" w:rsidRPr="002F27A5" w:rsidRDefault="00CA6BE5" w:rsidP="00CA6BE5">
      <w:pPr>
        <w:shd w:val="clear" w:color="auto" w:fill="FFFFFF" w:themeFill="background1"/>
        <w:spacing w:after="0" w:line="240" w:lineRule="auto"/>
        <w:ind w:firstLine="708"/>
        <w:rPr>
          <w:rFonts w:cstheme="minorHAnsi"/>
          <w:lang w:val="en-US"/>
        </w:rPr>
      </w:pPr>
      <w:r>
        <w:rPr>
          <w:rFonts w:cstheme="minorHAnsi"/>
          <w:lang w:val="en-US"/>
        </w:rPr>
        <w:t>discourse shifted? Journal of Language Evolution 1 (1): 83-87.</w:t>
      </w:r>
    </w:p>
    <w:p w14:paraId="130BE76E" w14:textId="00D239B0" w:rsidR="002F27A5" w:rsidRDefault="002F27A5" w:rsidP="002F27A5">
      <w:pPr>
        <w:shd w:val="clear" w:color="auto" w:fill="FFFFFF" w:themeFill="background1"/>
        <w:spacing w:after="0" w:line="240" w:lineRule="auto"/>
        <w:rPr>
          <w:rFonts w:cstheme="minorHAnsi"/>
          <w:lang w:val="en-US"/>
        </w:rPr>
      </w:pPr>
      <w:r w:rsidRPr="002F27A5">
        <w:rPr>
          <w:rFonts w:cstheme="minorHAnsi"/>
          <w:lang w:val="en-US"/>
        </w:rPr>
        <w:t xml:space="preserve">Fought, John </w:t>
      </w:r>
      <w:r w:rsidR="00766468">
        <w:rPr>
          <w:rFonts w:cstheme="minorHAnsi"/>
          <w:lang w:val="en-US"/>
        </w:rPr>
        <w:t>G., Robert L. Munroe, Carmen R.</w:t>
      </w:r>
      <w:r w:rsidRPr="002F27A5">
        <w:rPr>
          <w:rFonts w:cstheme="minorHAnsi"/>
          <w:lang w:val="en-US"/>
        </w:rPr>
        <w:t xml:space="preserve"> Fought, and Erin M. Good. 2004. Sonority and climate </w:t>
      </w:r>
    </w:p>
    <w:p w14:paraId="2BACE803" w14:textId="5EEE7F5E" w:rsidR="002F27A5" w:rsidRDefault="002F27A5" w:rsidP="002F27A5">
      <w:pPr>
        <w:shd w:val="clear" w:color="auto" w:fill="FFFFFF" w:themeFill="background1"/>
        <w:spacing w:after="0" w:line="240" w:lineRule="auto"/>
        <w:ind w:left="708"/>
        <w:rPr>
          <w:rFonts w:cstheme="minorHAnsi"/>
          <w:lang w:val="en-US"/>
        </w:rPr>
      </w:pPr>
      <w:r w:rsidRPr="002F27A5">
        <w:rPr>
          <w:rFonts w:cstheme="minorHAnsi"/>
          <w:lang w:val="en-US"/>
        </w:rPr>
        <w:t xml:space="preserve">in a world sample of languages: </w:t>
      </w:r>
      <w:r>
        <w:rPr>
          <w:rFonts w:cstheme="minorHAnsi"/>
          <w:lang w:val="en-US"/>
        </w:rPr>
        <w:t>f</w:t>
      </w:r>
      <w:r w:rsidRPr="002F27A5">
        <w:rPr>
          <w:rFonts w:cstheme="minorHAnsi"/>
          <w:lang w:val="en-US"/>
        </w:rPr>
        <w:t>indings and prospects. Cross-Cultural Research 38 (1): 27–51.</w:t>
      </w:r>
    </w:p>
    <w:p w14:paraId="332F0549" w14:textId="61EC1963" w:rsidR="0093451C" w:rsidRDefault="0093451C" w:rsidP="00215E13">
      <w:pPr>
        <w:spacing w:after="0" w:line="240" w:lineRule="auto"/>
        <w:rPr>
          <w:ins w:id="1046" w:author="Reviewer" w:date="2020-08-13T20:47:00Z"/>
        </w:rPr>
      </w:pPr>
      <w:ins w:id="1047" w:author="Reviewer" w:date="2020-08-13T20:46:00Z">
        <w:r w:rsidRPr="0093451C">
          <w:rPr>
            <w:lang w:val="en-US"/>
            <w:rPrChange w:id="1048" w:author="Reviewer" w:date="2020-08-13T20:47:00Z">
              <w:rPr/>
            </w:rPrChange>
          </w:rPr>
          <w:t>Gamkrelidze, T.,</w:t>
        </w:r>
      </w:ins>
      <w:ins w:id="1049" w:author="Reviewer" w:date="2020-08-13T20:47:00Z">
        <w:r w:rsidRPr="0093451C">
          <w:rPr>
            <w:lang w:val="en-US"/>
            <w:rPrChange w:id="1050" w:author="Reviewer" w:date="2020-08-13T20:47:00Z">
              <w:rPr/>
            </w:rPrChange>
          </w:rPr>
          <w:t xml:space="preserve"> </w:t>
        </w:r>
      </w:ins>
      <w:ins w:id="1051" w:author="Reviewer" w:date="2020-08-13T20:46:00Z">
        <w:r w:rsidRPr="0093451C">
          <w:rPr>
            <w:lang w:val="en-US"/>
            <w:rPrChange w:id="1052" w:author="Reviewer" w:date="2020-08-13T20:47:00Z">
              <w:rPr/>
            </w:rPrChange>
          </w:rPr>
          <w:t>and V. Ivanov</w:t>
        </w:r>
      </w:ins>
      <w:ins w:id="1053" w:author="Reviewer" w:date="2020-08-13T20:47:00Z">
        <w:r w:rsidRPr="0093451C">
          <w:rPr>
            <w:lang w:val="en-US"/>
            <w:rPrChange w:id="1054" w:author="Reviewer" w:date="2020-08-13T20:47:00Z">
              <w:rPr/>
            </w:rPrChange>
          </w:rPr>
          <w:t xml:space="preserve">. </w:t>
        </w:r>
        <w:r w:rsidRPr="00D757E8">
          <w:rPr>
            <w:rPrChange w:id="1055" w:author="Reviewer" w:date="2020-08-13T20:47:00Z">
              <w:rPr>
                <w:lang w:val="en-US"/>
              </w:rPr>
            </w:rPrChange>
          </w:rPr>
          <w:t xml:space="preserve">1973. </w:t>
        </w:r>
      </w:ins>
      <w:ins w:id="1056" w:author="Reviewer" w:date="2020-08-13T20:46:00Z">
        <w:r>
          <w:t>Sprachtypologie und die Rekonstruktio</w:t>
        </w:r>
      </w:ins>
      <w:ins w:id="1057" w:author="Reviewer" w:date="2020-08-13T20:47:00Z">
        <w:r>
          <w:t>n</w:t>
        </w:r>
      </w:ins>
    </w:p>
    <w:p w14:paraId="4E9597C5" w14:textId="3E276539" w:rsidR="0093451C" w:rsidRPr="00E64C20" w:rsidRDefault="0093451C">
      <w:pPr>
        <w:spacing w:after="0" w:line="240" w:lineRule="auto"/>
        <w:ind w:firstLine="708"/>
        <w:rPr>
          <w:ins w:id="1058" w:author="Reviewer" w:date="2020-08-13T20:46:00Z"/>
          <w:lang w:val="en-US"/>
        </w:rPr>
        <w:pPrChange w:id="1059" w:author="Reviewer" w:date="2020-08-13T20:47:00Z">
          <w:pPr>
            <w:spacing w:after="0" w:line="240" w:lineRule="auto"/>
          </w:pPr>
        </w:pPrChange>
      </w:pPr>
      <w:ins w:id="1060" w:author="Reviewer" w:date="2020-08-13T20:46:00Z">
        <w:r>
          <w:t xml:space="preserve">der gemeinindogermanischen Verschlüsse. </w:t>
        </w:r>
        <w:r w:rsidRPr="00E64C20">
          <w:rPr>
            <w:lang w:val="en-US"/>
            <w:rPrChange w:id="1061" w:author="Reviewer" w:date="2020-08-14T10:44:00Z">
              <w:rPr>
                <w:i/>
                <w:iCs/>
              </w:rPr>
            </w:rPrChange>
          </w:rPr>
          <w:t>Phonetica</w:t>
        </w:r>
        <w:r w:rsidRPr="00E64C20">
          <w:rPr>
            <w:lang w:val="en-US"/>
            <w:rPrChange w:id="1062" w:author="Reviewer" w:date="2020-08-14T10:44:00Z">
              <w:rPr/>
            </w:rPrChange>
          </w:rPr>
          <w:t xml:space="preserve"> 27: 150</w:t>
        </w:r>
      </w:ins>
      <w:ins w:id="1063" w:author="Reviewer" w:date="2020-08-13T20:47:00Z">
        <w:r w:rsidR="00D757E8" w:rsidRPr="00E64C20">
          <w:rPr>
            <w:lang w:val="en-US"/>
            <w:rPrChange w:id="1064" w:author="Reviewer" w:date="2020-08-14T10:44:00Z">
              <w:rPr/>
            </w:rPrChange>
          </w:rPr>
          <w:t>-</w:t>
        </w:r>
      </w:ins>
      <w:ins w:id="1065" w:author="Reviewer" w:date="2020-08-13T20:46:00Z">
        <w:r w:rsidRPr="00E64C20">
          <w:rPr>
            <w:lang w:val="en-US"/>
            <w:rPrChange w:id="1066" w:author="Reviewer" w:date="2020-08-14T10:44:00Z">
              <w:rPr/>
            </w:rPrChange>
          </w:rPr>
          <w:t>156.</w:t>
        </w:r>
      </w:ins>
    </w:p>
    <w:p w14:paraId="00BB66C6" w14:textId="09B70DB5" w:rsidR="00215E13" w:rsidRDefault="00215E13" w:rsidP="00215E13">
      <w:pPr>
        <w:spacing w:after="0" w:line="240" w:lineRule="auto"/>
        <w:rPr>
          <w:rFonts w:cstheme="minorHAnsi"/>
          <w:lang w:val="en-US"/>
        </w:rPr>
      </w:pPr>
      <w:r w:rsidRPr="00D44465">
        <w:rPr>
          <w:rFonts w:cstheme="minorHAnsi"/>
          <w:lang w:val="en-US"/>
        </w:rPr>
        <w:t xml:space="preserve">Grawunder, Sven. 2017. The Caucasus. </w:t>
      </w:r>
      <w:r w:rsidRPr="00457F0E">
        <w:rPr>
          <w:rFonts w:cstheme="minorHAnsi"/>
          <w:lang w:val="en-US"/>
        </w:rPr>
        <w:t>In: Raymond Hickey (ed.): T</w:t>
      </w:r>
      <w:r>
        <w:rPr>
          <w:rFonts w:cstheme="minorHAnsi"/>
          <w:lang w:val="en-US"/>
        </w:rPr>
        <w:t xml:space="preserve">he Cambridge Handbook of Areal </w:t>
      </w:r>
    </w:p>
    <w:p w14:paraId="325C22FF" w14:textId="30626145" w:rsidR="00215E13" w:rsidRDefault="00215E13" w:rsidP="00215E13">
      <w:pPr>
        <w:spacing w:after="0" w:line="240" w:lineRule="auto"/>
        <w:ind w:firstLine="708"/>
        <w:rPr>
          <w:rFonts w:cstheme="minorHAnsi"/>
          <w:lang w:val="en-US"/>
        </w:rPr>
      </w:pPr>
      <w:r>
        <w:rPr>
          <w:rFonts w:cstheme="minorHAnsi"/>
          <w:lang w:val="en-US"/>
        </w:rPr>
        <w:t>Linguistics, 356-395. Cambridge: Cambridge University Press.</w:t>
      </w:r>
    </w:p>
    <w:p w14:paraId="6CE47F73" w14:textId="068B8AE5" w:rsidR="00E25D1E" w:rsidRPr="00DD318E" w:rsidRDefault="00E25D1E" w:rsidP="00E25D1E">
      <w:pPr>
        <w:shd w:val="clear" w:color="auto" w:fill="FFFFFF" w:themeFill="background1"/>
        <w:spacing w:after="0" w:line="240" w:lineRule="auto"/>
        <w:rPr>
          <w:rFonts w:cstheme="minorHAnsi"/>
          <w:lang w:val="en-US"/>
        </w:rPr>
      </w:pPr>
      <w:r w:rsidRPr="00E25D1E">
        <w:rPr>
          <w:rFonts w:cstheme="minorHAnsi"/>
          <w:lang w:val="en-US"/>
        </w:rPr>
        <w:t>Hammarström</w:t>
      </w:r>
      <w:r>
        <w:rPr>
          <w:rFonts w:cstheme="minorHAnsi"/>
          <w:lang w:val="en-US"/>
        </w:rPr>
        <w:t>, Harald. 2</w:t>
      </w:r>
      <w:r w:rsidRPr="00E25D1E">
        <w:rPr>
          <w:rFonts w:cstheme="minorHAnsi"/>
          <w:lang w:val="en-US"/>
        </w:rPr>
        <w:t xml:space="preserve">013. </w:t>
      </w:r>
      <w:r w:rsidRPr="00DD318E">
        <w:rPr>
          <w:rFonts w:cstheme="minorHAnsi"/>
          <w:lang w:val="en-US"/>
        </w:rPr>
        <w:t xml:space="preserve">C. Everett's ejectives/altitude correlation is not significant. </w:t>
      </w:r>
    </w:p>
    <w:p w14:paraId="7575EC95" w14:textId="7BC019BE" w:rsidR="00E25D1E" w:rsidRPr="00E25D1E" w:rsidRDefault="00E25D1E" w:rsidP="00E25D1E">
      <w:pPr>
        <w:shd w:val="clear" w:color="auto" w:fill="FFFFFF" w:themeFill="background1"/>
        <w:spacing w:after="0" w:line="240" w:lineRule="auto"/>
        <w:ind w:firstLine="708"/>
        <w:rPr>
          <w:rFonts w:cstheme="minorHAnsi"/>
          <w:color w:val="0000FF"/>
          <w:u w:val="single"/>
          <w:lang w:val="en-US"/>
        </w:rPr>
      </w:pPr>
      <w:r w:rsidRPr="00DD318E">
        <w:rPr>
          <w:rFonts w:cstheme="minorHAnsi"/>
          <w:lang w:val="en-US"/>
        </w:rPr>
        <w:t xml:space="preserve">Diversity Linguistics Comment. </w:t>
      </w:r>
      <w:r w:rsidR="00895E58">
        <w:fldChar w:fldCharType="begin"/>
      </w:r>
      <w:r w:rsidR="00895E58" w:rsidRPr="00895E58">
        <w:rPr>
          <w:lang w:val="en-US"/>
          <w:rPrChange w:id="1067" w:author="Reviewer" w:date="2020-08-13T18:39:00Z">
            <w:rPr/>
          </w:rPrChange>
        </w:rPr>
        <w:instrText xml:space="preserve"> HYPERLINK "https://dlc.hypotheses.org/491" </w:instrText>
      </w:r>
      <w:r w:rsidR="00895E58">
        <w:fldChar w:fldCharType="separate"/>
      </w:r>
      <w:r w:rsidRPr="00DD318E">
        <w:rPr>
          <w:rStyle w:val="Hyperlink"/>
          <w:rFonts w:cstheme="minorHAnsi"/>
          <w:lang w:val="en-US"/>
        </w:rPr>
        <w:t>https://dlc.hypotheses.org/491</w:t>
      </w:r>
      <w:r w:rsidR="00895E58">
        <w:rPr>
          <w:rStyle w:val="Hyperlink"/>
          <w:rFonts w:cstheme="minorHAnsi"/>
          <w:lang w:val="en-US"/>
        </w:rPr>
        <w:fldChar w:fldCharType="end"/>
      </w:r>
    </w:p>
    <w:p w14:paraId="4A0F8ABB" w14:textId="0D46F01B" w:rsidR="005C638E" w:rsidRPr="00B53DAB" w:rsidRDefault="005C638E" w:rsidP="005C638E">
      <w:pPr>
        <w:spacing w:after="0" w:line="240" w:lineRule="auto"/>
        <w:rPr>
          <w:rFonts w:eastAsia="Times New Roman" w:cstheme="minorHAnsi"/>
          <w:lang w:val="en-US" w:eastAsia="de-DE"/>
        </w:rPr>
      </w:pPr>
      <w:r w:rsidRPr="00B53DAB">
        <w:rPr>
          <w:rFonts w:eastAsia="Times New Roman" w:cstheme="minorHAnsi"/>
          <w:lang w:val="en-US" w:eastAsia="de-DE"/>
        </w:rPr>
        <w:t xml:space="preserve">Hammarström, Harald. 2016. Commentary: there is no demonstrable effect of desiccation. Journal of </w:t>
      </w:r>
    </w:p>
    <w:p w14:paraId="240DF544" w14:textId="27ECFF6C" w:rsidR="005C638E" w:rsidRPr="00B53DAB" w:rsidRDefault="005C638E" w:rsidP="005C638E">
      <w:pPr>
        <w:spacing w:after="0" w:line="240" w:lineRule="auto"/>
        <w:ind w:firstLine="708"/>
        <w:rPr>
          <w:rFonts w:eastAsia="Times New Roman" w:cstheme="minorHAnsi"/>
          <w:lang w:val="en-US" w:eastAsia="de-DE"/>
        </w:rPr>
      </w:pPr>
      <w:r w:rsidRPr="00B53DAB">
        <w:rPr>
          <w:rFonts w:eastAsia="Times New Roman" w:cstheme="minorHAnsi"/>
          <w:lang w:val="en-US" w:eastAsia="de-DE"/>
        </w:rPr>
        <w:t>Language Evolution 1 (1): 65-69.</w:t>
      </w:r>
    </w:p>
    <w:p w14:paraId="66FF104B" w14:textId="5AD9305B" w:rsidR="00BB7300" w:rsidRDefault="00BB7300" w:rsidP="00BB7300">
      <w:pPr>
        <w:spacing w:after="0"/>
        <w:rPr>
          <w:lang w:val="en-US" w:eastAsia="de-DE"/>
        </w:rPr>
      </w:pPr>
      <w:r w:rsidRPr="00B53DAB">
        <w:rPr>
          <w:lang w:val="en-US" w:eastAsia="de-DE"/>
        </w:rPr>
        <w:t xml:space="preserve">Hammarström, Harald, and Mark Donohue. </w:t>
      </w:r>
      <w:r w:rsidRPr="00756B19">
        <w:rPr>
          <w:lang w:val="en-US" w:eastAsia="de-DE"/>
        </w:rPr>
        <w:t>2014. Some principles on the u</w:t>
      </w:r>
      <w:r>
        <w:rPr>
          <w:lang w:val="en-US" w:eastAsia="de-DE"/>
        </w:rPr>
        <w:t xml:space="preserve">se of </w:t>
      </w:r>
      <w:r w:rsidR="00CD0C5F">
        <w:rPr>
          <w:lang w:val="en-US" w:eastAsia="de-DE"/>
        </w:rPr>
        <w:t>macroarea</w:t>
      </w:r>
      <w:r>
        <w:rPr>
          <w:lang w:val="en-US" w:eastAsia="de-DE"/>
        </w:rPr>
        <w:t xml:space="preserve">s in </w:t>
      </w:r>
    </w:p>
    <w:p w14:paraId="3878305A" w14:textId="2D3BB798" w:rsidR="00BB7300" w:rsidRPr="00BB7300" w:rsidRDefault="00BB7300" w:rsidP="00BB7300">
      <w:pPr>
        <w:spacing w:after="0"/>
        <w:ind w:firstLine="708"/>
        <w:rPr>
          <w:lang w:val="en-US" w:eastAsia="de-DE"/>
        </w:rPr>
      </w:pPr>
      <w:r>
        <w:rPr>
          <w:lang w:val="en-US" w:eastAsia="de-DE"/>
        </w:rPr>
        <w:t>typological comparson. Language Dynamics and Change 4 (1): 167-187.</w:t>
      </w:r>
    </w:p>
    <w:p w14:paraId="446036AF" w14:textId="3A1EA4AD" w:rsidR="00E4639E" w:rsidRDefault="00E4639E" w:rsidP="00E4639E">
      <w:pPr>
        <w:spacing w:after="0" w:line="240" w:lineRule="auto"/>
        <w:rPr>
          <w:lang w:val="en-US"/>
        </w:rPr>
      </w:pPr>
      <w:r w:rsidRPr="00E4639E">
        <w:rPr>
          <w:lang w:val="en-US"/>
        </w:rPr>
        <w:t>Hammarström, Harald</w:t>
      </w:r>
      <w:r>
        <w:rPr>
          <w:lang w:val="en-US"/>
        </w:rPr>
        <w:t>, Robert Forkel, Martin</w:t>
      </w:r>
      <w:r w:rsidRPr="00E4639E">
        <w:rPr>
          <w:lang w:val="en-US"/>
        </w:rPr>
        <w:t xml:space="preserve"> Haspelmath, </w:t>
      </w:r>
      <w:r>
        <w:rPr>
          <w:lang w:val="en-US"/>
        </w:rPr>
        <w:t>and Sebastian Bank.</w:t>
      </w:r>
      <w:r w:rsidRPr="00E4639E">
        <w:rPr>
          <w:lang w:val="en-US"/>
        </w:rPr>
        <w:t xml:space="preserve"> 2020. Glottolog 4.2.1. </w:t>
      </w:r>
    </w:p>
    <w:p w14:paraId="00267EF5" w14:textId="51E0EE78" w:rsidR="00E4639E" w:rsidRPr="00E4639E" w:rsidRDefault="00E4639E" w:rsidP="00E4639E">
      <w:pPr>
        <w:spacing w:after="0" w:line="240" w:lineRule="auto"/>
        <w:ind w:firstLine="708"/>
        <w:rPr>
          <w:lang w:val="en-US"/>
        </w:rPr>
      </w:pPr>
      <w:r w:rsidRPr="00E4639E">
        <w:rPr>
          <w:lang w:val="en-US"/>
        </w:rPr>
        <w:t>Jena: Max Planck Institute for the Science of Human History.</w:t>
      </w:r>
      <w:r>
        <w:rPr>
          <w:lang w:val="en-US"/>
        </w:rPr>
        <w:t xml:space="preserve"> Online: </w:t>
      </w:r>
      <w:r w:rsidRPr="00E4639E">
        <w:rPr>
          <w:lang w:val="en-US"/>
        </w:rPr>
        <w:t>https://glottolog.org/</w:t>
      </w:r>
    </w:p>
    <w:p w14:paraId="7A8B0351" w14:textId="420B2C2B" w:rsidR="00BC3CB4" w:rsidRPr="00BC3CB4" w:rsidRDefault="00BC3CB4">
      <w:pPr>
        <w:spacing w:after="0"/>
        <w:rPr>
          <w:ins w:id="1068" w:author="Reviewer" w:date="2020-08-13T19:55:00Z"/>
          <w:lang w:val="en-US"/>
          <w:rPrChange w:id="1069" w:author="Reviewer" w:date="2020-08-13T19:55:00Z">
            <w:rPr>
              <w:ins w:id="1070" w:author="Reviewer" w:date="2020-08-13T19:55:00Z"/>
              <w:rFonts w:eastAsia="Times New Roman" w:cs="Times New Roman"/>
              <w:lang w:val="en-US" w:eastAsia="de-DE"/>
            </w:rPr>
          </w:rPrChange>
        </w:rPr>
        <w:pPrChange w:id="1071" w:author="Reviewer" w:date="2020-08-13T19:55:00Z">
          <w:pPr>
            <w:spacing w:after="0" w:line="240" w:lineRule="auto"/>
          </w:pPr>
        </w:pPrChange>
      </w:pPr>
      <w:ins w:id="1072" w:author="Reviewer" w:date="2020-08-13T19:53:00Z">
        <w:r>
          <w:rPr>
            <w:rFonts w:eastAsia="Times New Roman" w:cs="Times New Roman"/>
            <w:lang w:val="en-US" w:eastAsia="de-DE"/>
          </w:rPr>
          <w:t xml:space="preserve">Hancock, </w:t>
        </w:r>
        <w:r>
          <w:fldChar w:fldCharType="begin"/>
        </w:r>
        <w:r w:rsidRPr="00BC3CB4">
          <w:rPr>
            <w:lang w:val="en-US"/>
            <w:rPrChange w:id="1073" w:author="Reviewer" w:date="2020-08-13T19:53:00Z">
              <w:rPr/>
            </w:rPrChange>
          </w:rPr>
          <w:instrText xml:space="preserve"> HYPERLINK "https://www.ncbi.nlm.nih.gov/pubmed/?term=Hancock%20AM%5BAuthor%5D&amp;cauthor=true&amp;cauthor_uid=20643735" </w:instrText>
        </w:r>
        <w:r>
          <w:fldChar w:fldCharType="separate"/>
        </w:r>
        <w:r w:rsidRPr="00BC3CB4">
          <w:rPr>
            <w:rStyle w:val="Hyperlink"/>
            <w:lang w:val="en-US"/>
            <w:rPrChange w:id="1074" w:author="Reviewer" w:date="2020-08-13T19:53:00Z">
              <w:rPr>
                <w:rStyle w:val="Hyperlink"/>
              </w:rPr>
            </w:rPrChange>
          </w:rPr>
          <w:t>Angela M. Hancock</w:t>
        </w:r>
        <w:r>
          <w:fldChar w:fldCharType="end"/>
        </w:r>
        <w:r w:rsidRPr="00BC3CB4">
          <w:rPr>
            <w:lang w:val="en-US"/>
            <w:rPrChange w:id="1075" w:author="Reviewer" w:date="2020-08-13T19:53:00Z">
              <w:rPr/>
            </w:rPrChange>
          </w:rPr>
          <w:t xml:space="preserve">, </w:t>
        </w:r>
        <w:r>
          <w:fldChar w:fldCharType="begin"/>
        </w:r>
        <w:r w:rsidRPr="00BC3CB4">
          <w:rPr>
            <w:lang w:val="en-US"/>
            <w:rPrChange w:id="1076" w:author="Reviewer" w:date="2020-08-13T19:53:00Z">
              <w:rPr/>
            </w:rPrChange>
          </w:rPr>
          <w:instrText xml:space="preserve"> HYPERLINK "https://www.ncbi.nlm.nih.gov/pubmed/?term=Alkorta-Aranburu%20G%5BAuthor%5D&amp;cauthor=true&amp;cauthor_uid=20643735" </w:instrText>
        </w:r>
        <w:r>
          <w:fldChar w:fldCharType="separate"/>
        </w:r>
        <w:r w:rsidRPr="00BC3CB4">
          <w:rPr>
            <w:rStyle w:val="Hyperlink"/>
            <w:lang w:val="en-US"/>
            <w:rPrChange w:id="1077" w:author="Reviewer" w:date="2020-08-13T19:53:00Z">
              <w:rPr>
                <w:rStyle w:val="Hyperlink"/>
              </w:rPr>
            </w:rPrChange>
          </w:rPr>
          <w:t>Gorka Alkorta-Aranburu</w:t>
        </w:r>
        <w:r>
          <w:fldChar w:fldCharType="end"/>
        </w:r>
        <w:r w:rsidRPr="00BC3CB4">
          <w:rPr>
            <w:lang w:val="en-US"/>
            <w:rPrChange w:id="1078" w:author="Reviewer" w:date="2020-08-13T19:53:00Z">
              <w:rPr/>
            </w:rPrChange>
          </w:rPr>
          <w:t xml:space="preserve">, </w:t>
        </w:r>
        <w:r>
          <w:fldChar w:fldCharType="begin"/>
        </w:r>
        <w:r w:rsidRPr="00BC3CB4">
          <w:rPr>
            <w:lang w:val="en-US"/>
            <w:rPrChange w:id="1079" w:author="Reviewer" w:date="2020-08-13T19:53:00Z">
              <w:rPr/>
            </w:rPrChange>
          </w:rPr>
          <w:instrText xml:space="preserve"> HYPERLINK "https://www.ncbi.nlm.nih.gov/pubmed/?term=Witonsky%20DB%5BAuthor%5D&amp;cauthor=true&amp;cauthor_uid=20643735" </w:instrText>
        </w:r>
        <w:r>
          <w:fldChar w:fldCharType="separate"/>
        </w:r>
        <w:r w:rsidRPr="00BC3CB4">
          <w:rPr>
            <w:rStyle w:val="Hyperlink"/>
            <w:lang w:val="en-US"/>
            <w:rPrChange w:id="1080" w:author="Reviewer" w:date="2020-08-13T19:53:00Z">
              <w:rPr>
                <w:rStyle w:val="Hyperlink"/>
              </w:rPr>
            </w:rPrChange>
          </w:rPr>
          <w:t>David B. Witonsky</w:t>
        </w:r>
        <w:r>
          <w:fldChar w:fldCharType="end"/>
        </w:r>
        <w:r w:rsidRPr="00BC3CB4">
          <w:rPr>
            <w:lang w:val="en-US"/>
            <w:rPrChange w:id="1081" w:author="Reviewer" w:date="2020-08-13T19:53:00Z">
              <w:rPr/>
            </w:rPrChange>
          </w:rPr>
          <w:t xml:space="preserve">, and </w:t>
        </w:r>
        <w:r w:rsidRPr="00BC3CB4">
          <w:rPr>
            <w:lang w:val="en-US"/>
            <w:rPrChange w:id="1082" w:author="Reviewer" w:date="2020-08-13T19:53:00Z">
              <w:rPr>
                <w:rStyle w:val="Hyperlink"/>
              </w:rPr>
            </w:rPrChange>
          </w:rPr>
          <w:t>Anna Di Rienz</w:t>
        </w:r>
        <w:r>
          <w:rPr>
            <w:lang w:val="en-US"/>
          </w:rPr>
          <w:t>o. 2010.</w:t>
        </w:r>
      </w:ins>
    </w:p>
    <w:p w14:paraId="1FA23E02" w14:textId="19E4D34D" w:rsidR="00BC3CB4" w:rsidRDefault="00BC3CB4">
      <w:pPr>
        <w:spacing w:after="0" w:line="240" w:lineRule="auto"/>
        <w:ind w:left="708"/>
        <w:rPr>
          <w:ins w:id="1083" w:author="Reviewer" w:date="2020-08-13T19:53:00Z"/>
          <w:rFonts w:eastAsia="Times New Roman" w:cs="Times New Roman"/>
          <w:lang w:val="en-US" w:eastAsia="de-DE"/>
        </w:rPr>
        <w:pPrChange w:id="1084" w:author="Reviewer" w:date="2020-08-13T19:55:00Z">
          <w:pPr>
            <w:spacing w:after="0" w:line="240" w:lineRule="auto"/>
          </w:pPr>
        </w:pPrChange>
      </w:pPr>
      <w:ins w:id="1085" w:author="Reviewer" w:date="2020-08-13T19:54:00Z">
        <w:r w:rsidRPr="00BC3CB4">
          <w:rPr>
            <w:rFonts w:eastAsia="Times New Roman" w:cs="Times New Roman"/>
            <w:lang w:val="en-US" w:eastAsia="de-DE"/>
          </w:rPr>
          <w:t>Adaptations to new environments in humans: the role of subtle allele frequency shifts</w:t>
        </w:r>
        <w:r>
          <w:rPr>
            <w:rFonts w:eastAsia="Times New Roman" w:cs="Times New Roman"/>
            <w:lang w:val="en-US" w:eastAsia="de-DE"/>
          </w:rPr>
          <w:t>. Philosophical Transactions of the Royal Society of London B: Biological Sciences 36</w:t>
        </w:r>
      </w:ins>
      <w:ins w:id="1086" w:author="Reviewer" w:date="2020-08-13T19:55:00Z">
        <w:r>
          <w:rPr>
            <w:rFonts w:eastAsia="Times New Roman" w:cs="Times New Roman"/>
            <w:lang w:val="en-US" w:eastAsia="de-DE"/>
          </w:rPr>
          <w:t>5 (1552): 2459-2468.</w:t>
        </w:r>
      </w:ins>
    </w:p>
    <w:p w14:paraId="278F0AA2" w14:textId="773AA393" w:rsidR="003F3A71" w:rsidRDefault="003F3A71" w:rsidP="003F3A71">
      <w:pPr>
        <w:spacing w:after="0" w:line="240" w:lineRule="auto"/>
        <w:rPr>
          <w:rFonts w:eastAsia="Times New Roman" w:cs="Times New Roman"/>
          <w:lang w:val="en-US" w:eastAsia="de-DE"/>
        </w:rPr>
      </w:pPr>
      <w:r w:rsidRPr="003F3A71">
        <w:rPr>
          <w:rFonts w:eastAsia="Times New Roman" w:cs="Times New Roman"/>
          <w:lang w:val="en-US" w:eastAsia="de-DE"/>
        </w:rPr>
        <w:t>Hill, Nathan W. 2009. Tibetan &lt;</w:t>
      </w:r>
      <w:r w:rsidRPr="003F3A71">
        <w:rPr>
          <w:lang w:val="en-US"/>
        </w:rPr>
        <w:t xml:space="preserve"> </w:t>
      </w:r>
      <w:r w:rsidRPr="003F3A71">
        <w:rPr>
          <w:rFonts w:eastAsia="Times New Roman" w:cs="Times New Roman"/>
          <w:lang w:val="en-US" w:eastAsia="de-DE"/>
        </w:rPr>
        <w:t xml:space="preserve">&lt;ḥ-&gt; as a plain initial and its place in Old Tibetan phonology. </w:t>
      </w:r>
    </w:p>
    <w:p w14:paraId="64677CD3" w14:textId="3597B4AE" w:rsidR="003F3A71" w:rsidRPr="003F3A71" w:rsidRDefault="003F3A71" w:rsidP="003F3A71">
      <w:pPr>
        <w:spacing w:after="0" w:line="240" w:lineRule="auto"/>
        <w:ind w:firstLine="708"/>
        <w:rPr>
          <w:rFonts w:eastAsia="Times New Roman" w:cs="Times New Roman"/>
          <w:lang w:val="en-US" w:eastAsia="de-DE"/>
        </w:rPr>
      </w:pPr>
      <w:r w:rsidRPr="003F3A71">
        <w:rPr>
          <w:rFonts w:eastAsia="Times New Roman" w:cs="Times New Roman"/>
          <w:lang w:val="en-US" w:eastAsia="de-DE"/>
        </w:rPr>
        <w:t>Linguistics of the Tibeto-Burman area 32 (1): 115-140.</w:t>
      </w:r>
    </w:p>
    <w:p w14:paraId="1E58BD4B" w14:textId="77777777" w:rsidR="003F3A71" w:rsidRDefault="003F3A71" w:rsidP="003F3A71">
      <w:pPr>
        <w:spacing w:after="0" w:line="240" w:lineRule="auto"/>
        <w:rPr>
          <w:rFonts w:cstheme="minorHAnsi"/>
          <w:lang w:val="en-US"/>
        </w:rPr>
      </w:pPr>
      <w:r w:rsidRPr="003F3A71">
        <w:rPr>
          <w:rFonts w:cstheme="minorHAnsi"/>
          <w:lang w:val="en-US"/>
        </w:rPr>
        <w:t xml:space="preserve">Hill, Nathan W. 2019. The historical phonology of Tibetan, Burmese, and Chinese. Cambridge/New </w:t>
      </w:r>
    </w:p>
    <w:p w14:paraId="017007F0" w14:textId="4D62BB24" w:rsidR="003F3A71" w:rsidRPr="003F3A71" w:rsidRDefault="003F3A71" w:rsidP="003F3A71">
      <w:pPr>
        <w:spacing w:after="0" w:line="240" w:lineRule="auto"/>
        <w:ind w:firstLine="708"/>
        <w:rPr>
          <w:rFonts w:cstheme="minorHAnsi"/>
          <w:lang w:val="en-US"/>
        </w:rPr>
      </w:pPr>
      <w:r w:rsidRPr="003F3A71">
        <w:rPr>
          <w:rFonts w:cstheme="minorHAnsi"/>
          <w:lang w:val="en-US"/>
        </w:rPr>
        <w:t>York/Melboune/New Delhi: Cambridge University Press.</w:t>
      </w:r>
    </w:p>
    <w:p w14:paraId="6BD758AA" w14:textId="4C3F4D12" w:rsidR="00D757E8" w:rsidRDefault="00D757E8" w:rsidP="00BB7300">
      <w:pPr>
        <w:spacing w:after="0" w:line="240" w:lineRule="auto"/>
        <w:rPr>
          <w:ins w:id="1087" w:author="Reviewer" w:date="2020-08-13T20:49:00Z"/>
          <w:rFonts w:eastAsia="Times New Roman" w:cstheme="minorHAnsi"/>
          <w:lang w:val="en-US" w:eastAsia="de-DE"/>
        </w:rPr>
      </w:pPr>
      <w:ins w:id="1088" w:author="Reviewer" w:date="2020-08-13T20:50:00Z">
        <w:r w:rsidRPr="00D757E8">
          <w:rPr>
            <w:rFonts w:eastAsia="Times New Roman" w:cstheme="minorHAnsi"/>
            <w:lang w:val="en-US" w:eastAsia="de-DE"/>
          </w:rPr>
          <w:t>Hopper, Paul. 1973. G</w:t>
        </w:r>
        <w:r>
          <w:rPr>
            <w:rFonts w:eastAsia="Times New Roman" w:cstheme="minorHAnsi"/>
            <w:lang w:val="en-US" w:eastAsia="de-DE"/>
          </w:rPr>
          <w:t>l</w:t>
        </w:r>
        <w:r w:rsidRPr="00D757E8">
          <w:rPr>
            <w:rFonts w:eastAsia="Times New Roman" w:cstheme="minorHAnsi"/>
            <w:lang w:val="en-US" w:eastAsia="de-DE"/>
          </w:rPr>
          <w:t>ottalized and murmured occlusives in Indo-European. Glossa 7</w:t>
        </w:r>
        <w:r>
          <w:rPr>
            <w:rFonts w:eastAsia="Times New Roman" w:cstheme="minorHAnsi"/>
            <w:lang w:val="en-US" w:eastAsia="de-DE"/>
          </w:rPr>
          <w:t xml:space="preserve"> (2)</w:t>
        </w:r>
        <w:r w:rsidRPr="00D757E8">
          <w:rPr>
            <w:rFonts w:eastAsia="Times New Roman" w:cstheme="minorHAnsi"/>
            <w:lang w:val="en-US" w:eastAsia="de-DE"/>
          </w:rPr>
          <w:t>:</w:t>
        </w:r>
        <w:r>
          <w:rPr>
            <w:rFonts w:eastAsia="Times New Roman" w:cstheme="minorHAnsi"/>
            <w:lang w:val="en-US" w:eastAsia="de-DE"/>
          </w:rPr>
          <w:t xml:space="preserve"> </w:t>
        </w:r>
        <w:r w:rsidRPr="00D757E8">
          <w:rPr>
            <w:rFonts w:eastAsia="Times New Roman" w:cstheme="minorHAnsi"/>
            <w:lang w:val="en-US" w:eastAsia="de-DE"/>
          </w:rPr>
          <w:t>141-</w:t>
        </w:r>
        <w:r>
          <w:rPr>
            <w:rFonts w:eastAsia="Times New Roman" w:cstheme="minorHAnsi"/>
            <w:lang w:val="en-US" w:eastAsia="de-DE"/>
          </w:rPr>
          <w:t>1</w:t>
        </w:r>
        <w:r w:rsidRPr="00D757E8">
          <w:rPr>
            <w:rFonts w:eastAsia="Times New Roman" w:cstheme="minorHAnsi"/>
            <w:lang w:val="en-US" w:eastAsia="de-DE"/>
          </w:rPr>
          <w:t>66.</w:t>
        </w:r>
      </w:ins>
    </w:p>
    <w:p w14:paraId="77ABBD18" w14:textId="3996DE35" w:rsidR="005C638E" w:rsidRDefault="005C638E" w:rsidP="00BB7300">
      <w:pPr>
        <w:spacing w:after="0" w:line="240" w:lineRule="auto"/>
        <w:rPr>
          <w:rFonts w:eastAsia="Times New Roman" w:cstheme="minorHAnsi"/>
          <w:lang w:val="en-US" w:eastAsia="de-DE"/>
        </w:rPr>
      </w:pPr>
      <w:r w:rsidRPr="005C638E">
        <w:rPr>
          <w:rFonts w:eastAsia="Times New Roman" w:cstheme="minorHAnsi"/>
          <w:lang w:val="en-US" w:eastAsia="de-DE"/>
        </w:rPr>
        <w:t xml:space="preserve">Hua, Xia, Simon J. Greenhill, Marcel Cardillo, Hilde Schneemann, and Lindell Bromham. 2019. The </w:t>
      </w:r>
    </w:p>
    <w:p w14:paraId="7F64EC2B" w14:textId="0ED54ED6" w:rsidR="005C638E" w:rsidRPr="005C638E" w:rsidRDefault="005C638E" w:rsidP="005C638E">
      <w:pPr>
        <w:spacing w:after="0" w:line="240" w:lineRule="auto"/>
        <w:ind w:firstLine="708"/>
        <w:rPr>
          <w:rFonts w:eastAsia="Times New Roman" w:cstheme="minorHAnsi"/>
          <w:lang w:val="en-US" w:eastAsia="de-DE"/>
        </w:rPr>
      </w:pPr>
      <w:r w:rsidRPr="005C638E">
        <w:rPr>
          <w:rFonts w:eastAsia="Times New Roman" w:cstheme="minorHAnsi"/>
          <w:lang w:val="en-US" w:eastAsia="de-DE"/>
        </w:rPr>
        <w:t>ecological drivers of variation in language diversity. Nature Communications 10: 2047.</w:t>
      </w:r>
    </w:p>
    <w:p w14:paraId="7D55FD30" w14:textId="77777777" w:rsidR="00F249B4" w:rsidRDefault="00F249B4" w:rsidP="00766468">
      <w:pPr>
        <w:spacing w:after="0" w:line="240" w:lineRule="auto"/>
        <w:rPr>
          <w:rFonts w:eastAsia="Times New Roman" w:cstheme="minorHAnsi"/>
          <w:lang w:val="en-US" w:eastAsia="de-DE"/>
        </w:rPr>
      </w:pPr>
      <w:r w:rsidRPr="00F249B4">
        <w:rPr>
          <w:rFonts w:eastAsia="Times New Roman" w:cstheme="minorHAnsi"/>
          <w:lang w:val="en-US" w:eastAsia="de-DE"/>
        </w:rPr>
        <w:t>Huelsenbeck, John P., Rasmus Nielsen, and Jonath</w:t>
      </w:r>
      <w:r>
        <w:rPr>
          <w:rFonts w:eastAsia="Times New Roman" w:cstheme="minorHAnsi"/>
          <w:lang w:val="en-US" w:eastAsia="de-DE"/>
        </w:rPr>
        <w:t xml:space="preserve">an P. Bollback. 2003. Stochastic mapping of </w:t>
      </w:r>
    </w:p>
    <w:p w14:paraId="46841E86" w14:textId="22143C32" w:rsidR="00F249B4" w:rsidRPr="00F249B4" w:rsidRDefault="00F249B4" w:rsidP="00F249B4">
      <w:pPr>
        <w:spacing w:after="0" w:line="240" w:lineRule="auto"/>
        <w:ind w:firstLine="708"/>
        <w:rPr>
          <w:rFonts w:eastAsia="Times New Roman" w:cstheme="minorHAnsi"/>
          <w:lang w:val="en-US" w:eastAsia="de-DE"/>
        </w:rPr>
      </w:pPr>
      <w:r>
        <w:rPr>
          <w:rFonts w:eastAsia="Times New Roman" w:cstheme="minorHAnsi"/>
          <w:lang w:val="en-US" w:eastAsia="de-DE"/>
        </w:rPr>
        <w:t>morphological characters. Systematic Biology 52 (2): 131-158.</w:t>
      </w:r>
    </w:p>
    <w:p w14:paraId="315855CF" w14:textId="492A2D11" w:rsidR="003F3A71" w:rsidRDefault="003F3A71" w:rsidP="003F3A71">
      <w:pPr>
        <w:spacing w:after="0" w:line="240" w:lineRule="auto"/>
        <w:rPr>
          <w:rStyle w:val="st"/>
          <w:lang w:val="en-US"/>
        </w:rPr>
      </w:pPr>
      <w:r w:rsidRPr="003F3A71">
        <w:rPr>
          <w:rStyle w:val="st"/>
          <w:lang w:val="en-US"/>
        </w:rPr>
        <w:t>Jacques, Guillaume, and Alexis Michaud. 2011. Approaching the historical phonology of</w:t>
      </w:r>
    </w:p>
    <w:p w14:paraId="20C5391D" w14:textId="6E0DB0B8" w:rsidR="003F3A71" w:rsidRPr="003F3A71" w:rsidRDefault="003F3A71" w:rsidP="003F3A71">
      <w:pPr>
        <w:spacing w:after="0" w:line="240" w:lineRule="auto"/>
        <w:ind w:firstLine="708"/>
        <w:rPr>
          <w:lang w:val="en-US"/>
        </w:rPr>
      </w:pPr>
      <w:r w:rsidRPr="003F3A71">
        <w:rPr>
          <w:rStyle w:val="st"/>
          <w:lang w:val="en-US"/>
        </w:rPr>
        <w:t>three highly eroded Sino-Tibetan languages Naxi, Na and Laze.</w:t>
      </w:r>
      <w:r w:rsidRPr="003F3A71">
        <w:rPr>
          <w:lang w:val="en-US"/>
        </w:rPr>
        <w:t xml:space="preserve"> </w:t>
      </w:r>
      <w:r w:rsidRPr="003F3A71">
        <w:rPr>
          <w:rStyle w:val="st"/>
          <w:lang w:val="en-US"/>
        </w:rPr>
        <w:t>Diachronica 28 (4): 468-498.</w:t>
      </w:r>
    </w:p>
    <w:p w14:paraId="47CE4C14" w14:textId="35628CED" w:rsidR="00766468" w:rsidRDefault="00766468" w:rsidP="00766468">
      <w:pPr>
        <w:spacing w:after="0" w:line="240" w:lineRule="auto"/>
        <w:rPr>
          <w:rFonts w:eastAsia="Times New Roman" w:cstheme="minorHAnsi"/>
          <w:lang w:val="en-US" w:eastAsia="de-DE"/>
        </w:rPr>
      </w:pPr>
      <w:r>
        <w:rPr>
          <w:rFonts w:eastAsia="Times New Roman" w:cstheme="minorHAnsi"/>
          <w:lang w:val="en-US" w:eastAsia="de-DE"/>
        </w:rPr>
        <w:t xml:space="preserve">Jaeger, T. Florian, Peter Graff, William Croft, and Daniel Pontillo. 2011. Mixed effect models for </w:t>
      </w:r>
    </w:p>
    <w:p w14:paraId="21F39563" w14:textId="51D3DCE6" w:rsidR="00766468" w:rsidRPr="00766468" w:rsidRDefault="00766468" w:rsidP="00766468">
      <w:pPr>
        <w:spacing w:after="0" w:line="240" w:lineRule="auto"/>
        <w:ind w:firstLine="708"/>
        <w:rPr>
          <w:rStyle w:val="st"/>
          <w:rFonts w:eastAsia="Times New Roman" w:cstheme="minorHAnsi"/>
          <w:lang w:val="en-US" w:eastAsia="de-DE"/>
        </w:rPr>
      </w:pPr>
      <w:r>
        <w:rPr>
          <w:rFonts w:eastAsia="Times New Roman" w:cstheme="minorHAnsi"/>
          <w:lang w:val="en-US" w:eastAsia="de-DE"/>
        </w:rPr>
        <w:lastRenderedPageBreak/>
        <w:t>genetic and areal dependencies in linguistic typology. Linguistic Typology 15 (2): 281-320.</w:t>
      </w:r>
    </w:p>
    <w:p w14:paraId="52C5891D" w14:textId="77777777" w:rsidR="00BC3CB4" w:rsidRDefault="00BC3CB4" w:rsidP="00F05700">
      <w:pPr>
        <w:spacing w:after="0" w:line="240" w:lineRule="auto"/>
        <w:rPr>
          <w:ins w:id="1089" w:author="Reviewer" w:date="2020-08-13T19:57:00Z"/>
          <w:rFonts w:cstheme="minorHAnsi"/>
          <w:lang w:val="en-US"/>
        </w:rPr>
      </w:pPr>
      <w:ins w:id="1090" w:author="Reviewer" w:date="2020-08-13T19:55:00Z">
        <w:r>
          <w:rPr>
            <w:rFonts w:cstheme="minorHAnsi"/>
            <w:lang w:val="en-US"/>
          </w:rPr>
          <w:t xml:space="preserve">Jeong, Choongwon, and Anna Di Rienzo. 2014. </w:t>
        </w:r>
      </w:ins>
      <w:ins w:id="1091" w:author="Reviewer" w:date="2020-08-13T19:56:00Z">
        <w:r w:rsidRPr="00BC3CB4">
          <w:rPr>
            <w:rFonts w:cstheme="minorHAnsi"/>
            <w:lang w:val="en-US"/>
          </w:rPr>
          <w:t xml:space="preserve">Adaptations to local environments in modern human </w:t>
        </w:r>
      </w:ins>
    </w:p>
    <w:p w14:paraId="66591B45" w14:textId="40DBFEAA" w:rsidR="00BC3CB4" w:rsidRDefault="00BC3CB4">
      <w:pPr>
        <w:spacing w:after="0" w:line="240" w:lineRule="auto"/>
        <w:ind w:firstLine="708"/>
        <w:rPr>
          <w:ins w:id="1092" w:author="Reviewer" w:date="2020-08-13T19:55:00Z"/>
          <w:rFonts w:cstheme="minorHAnsi"/>
          <w:lang w:val="en-US"/>
        </w:rPr>
        <w:pPrChange w:id="1093" w:author="Reviewer" w:date="2020-08-13T19:57:00Z">
          <w:pPr>
            <w:spacing w:after="0" w:line="240" w:lineRule="auto"/>
          </w:pPr>
        </w:pPrChange>
      </w:pPr>
      <w:ins w:id="1094" w:author="Reviewer" w:date="2020-08-13T19:56:00Z">
        <w:r w:rsidRPr="00BC3CB4">
          <w:rPr>
            <w:rFonts w:cstheme="minorHAnsi"/>
            <w:lang w:val="en-US"/>
          </w:rPr>
          <w:t>populations</w:t>
        </w:r>
        <w:r>
          <w:rPr>
            <w:rFonts w:cstheme="minorHAnsi"/>
            <w:lang w:val="en-US"/>
          </w:rPr>
          <w:t xml:space="preserve">. Current Opinion </w:t>
        </w:r>
      </w:ins>
      <w:ins w:id="1095" w:author="Reviewer" w:date="2020-08-13T19:57:00Z">
        <w:r>
          <w:rPr>
            <w:rFonts w:cstheme="minorHAnsi"/>
            <w:lang w:val="en-US"/>
          </w:rPr>
          <w:t>in Genetics &amp; Development.</w:t>
        </w:r>
      </w:ins>
      <w:ins w:id="1096" w:author="Reviewer" w:date="2020-08-13T19:56:00Z">
        <w:r>
          <w:rPr>
            <w:rFonts w:cstheme="minorHAnsi"/>
            <w:lang w:val="en-US"/>
          </w:rPr>
          <w:t xml:space="preserve"> 29: 1-8</w:t>
        </w:r>
      </w:ins>
    </w:p>
    <w:p w14:paraId="6DB8944E" w14:textId="4C40A079" w:rsidR="00F05700" w:rsidRDefault="00F05700" w:rsidP="00F05700">
      <w:pPr>
        <w:spacing w:after="0" w:line="240" w:lineRule="auto"/>
        <w:rPr>
          <w:rFonts w:cstheme="minorHAnsi"/>
          <w:lang w:val="en-US"/>
        </w:rPr>
      </w:pPr>
      <w:r>
        <w:rPr>
          <w:rFonts w:cstheme="minorHAnsi"/>
          <w:lang w:val="en-US"/>
        </w:rPr>
        <w:t xml:space="preserve">Job, M., and R. Schäfer. 2006. Ossetic. In: Keith Brown and Sarah Ogilvie (eds.): Concise encyclopedia </w:t>
      </w:r>
    </w:p>
    <w:p w14:paraId="542376B8" w14:textId="73F670FA" w:rsidR="00F05700" w:rsidRPr="000D229F" w:rsidRDefault="00F05700" w:rsidP="00215E13">
      <w:pPr>
        <w:spacing w:after="0" w:line="240" w:lineRule="auto"/>
        <w:ind w:firstLine="708"/>
        <w:rPr>
          <w:rStyle w:val="st"/>
          <w:rFonts w:cstheme="minorHAnsi"/>
        </w:rPr>
      </w:pPr>
      <w:r>
        <w:rPr>
          <w:rFonts w:cstheme="minorHAnsi"/>
          <w:lang w:val="en-US"/>
        </w:rPr>
        <w:t xml:space="preserve">of languages of the world, 109-115. </w:t>
      </w:r>
      <w:r w:rsidRPr="000D229F">
        <w:rPr>
          <w:rFonts w:cstheme="minorHAnsi"/>
        </w:rPr>
        <w:t>Oxford: Elsevier.</w:t>
      </w:r>
    </w:p>
    <w:p w14:paraId="33356258" w14:textId="50592274" w:rsidR="00215E13" w:rsidRPr="000D229F" w:rsidRDefault="00215E13" w:rsidP="00215E13">
      <w:pPr>
        <w:spacing w:after="0" w:line="240" w:lineRule="auto"/>
        <w:rPr>
          <w:rStyle w:val="st"/>
          <w:rFonts w:cstheme="minorHAnsi"/>
        </w:rPr>
      </w:pPr>
      <w:r w:rsidRPr="000D229F">
        <w:rPr>
          <w:rFonts w:cstheme="minorHAnsi"/>
        </w:rPr>
        <w:t>Klimov, G.A. 1965.</w:t>
      </w:r>
      <w:r w:rsidRPr="000D229F">
        <w:t xml:space="preserve"> </w:t>
      </w:r>
      <w:r w:rsidRPr="000D229F">
        <w:rPr>
          <w:rFonts w:cstheme="minorHAnsi"/>
        </w:rPr>
        <w:t>Kavkazskie jazyki. Moscow: Nauka.</w:t>
      </w:r>
    </w:p>
    <w:p w14:paraId="56C625B2" w14:textId="45AA596C" w:rsidR="00B519DF" w:rsidRPr="000D229F" w:rsidRDefault="00B519DF" w:rsidP="00CB092C">
      <w:pPr>
        <w:spacing w:after="0"/>
        <w:rPr>
          <w:rStyle w:val="st"/>
          <w:lang w:val="en-US"/>
        </w:rPr>
      </w:pPr>
      <w:r w:rsidRPr="000D229F">
        <w:rPr>
          <w:rStyle w:val="st"/>
        </w:rPr>
        <w:t xml:space="preserve">Kortlandt, Frederik. </w:t>
      </w:r>
      <w:r>
        <w:rPr>
          <w:rStyle w:val="st"/>
          <w:lang w:val="en-US"/>
        </w:rPr>
        <w:t xml:space="preserve">1985. </w:t>
      </w:r>
      <w:r w:rsidRPr="00B519DF">
        <w:rPr>
          <w:rStyle w:val="st"/>
          <w:lang w:val="en-US"/>
        </w:rPr>
        <w:t>Proto-Indo-European glottalic stops: th</w:t>
      </w:r>
      <w:r>
        <w:rPr>
          <w:rStyle w:val="st"/>
          <w:lang w:val="en-US"/>
        </w:rPr>
        <w:t xml:space="preserve">e comparative evidence. </w:t>
      </w:r>
      <w:r w:rsidRPr="000D229F">
        <w:rPr>
          <w:rStyle w:val="st"/>
          <w:lang w:val="en-US"/>
        </w:rPr>
        <w:t xml:space="preserve">Folia </w:t>
      </w:r>
    </w:p>
    <w:p w14:paraId="02959B2C" w14:textId="0E5E67F0" w:rsidR="00B519DF" w:rsidRPr="000D229F" w:rsidRDefault="00B519DF" w:rsidP="00B519DF">
      <w:pPr>
        <w:spacing w:after="0"/>
        <w:ind w:firstLine="708"/>
        <w:rPr>
          <w:rStyle w:val="st"/>
          <w:lang w:val="en-US"/>
        </w:rPr>
      </w:pPr>
      <w:r w:rsidRPr="000D229F">
        <w:rPr>
          <w:rStyle w:val="st"/>
          <w:lang w:val="en-US"/>
        </w:rPr>
        <w:t>Linguistica Historica 6 (2): 183-201.</w:t>
      </w:r>
    </w:p>
    <w:p w14:paraId="2A9AA275" w14:textId="77777777" w:rsidR="00552049" w:rsidRDefault="00552049" w:rsidP="00552049">
      <w:pPr>
        <w:spacing w:after="0" w:line="240" w:lineRule="auto"/>
        <w:rPr>
          <w:lang w:val="en-US"/>
        </w:rPr>
      </w:pPr>
      <w:r>
        <w:rPr>
          <w:lang w:val="en-US"/>
        </w:rPr>
        <w:t xml:space="preserve">Liljegren, Henrik. 2017. </w:t>
      </w:r>
      <w:r w:rsidRPr="0018730E">
        <w:rPr>
          <w:lang w:val="en-US"/>
        </w:rPr>
        <w:t xml:space="preserve">Profiling Indo-Aryan in the Hindukush-Karakoram: A preliminary study of </w:t>
      </w:r>
    </w:p>
    <w:p w14:paraId="46C4A829" w14:textId="6652978C" w:rsidR="00552049" w:rsidRPr="00552049" w:rsidRDefault="00552049" w:rsidP="00552049">
      <w:pPr>
        <w:spacing w:after="0" w:line="240" w:lineRule="auto"/>
        <w:ind w:firstLine="708"/>
        <w:rPr>
          <w:rStyle w:val="st"/>
          <w:sz w:val="20"/>
          <w:szCs w:val="20"/>
          <w:lang w:val="en-US"/>
        </w:rPr>
      </w:pPr>
      <w:r w:rsidRPr="0018730E">
        <w:rPr>
          <w:lang w:val="en-US"/>
        </w:rPr>
        <w:t>micro-typological patterns</w:t>
      </w:r>
      <w:r>
        <w:rPr>
          <w:lang w:val="en-US"/>
        </w:rPr>
        <w:t>.</w:t>
      </w:r>
      <w:r w:rsidRPr="0018730E">
        <w:rPr>
          <w:lang w:val="en-US"/>
        </w:rPr>
        <w:t xml:space="preserve"> Journal of South Asian Languages and Linguistics</w:t>
      </w:r>
      <w:r>
        <w:rPr>
          <w:lang w:val="en-US"/>
        </w:rPr>
        <w:t xml:space="preserve"> 4 (1): </w:t>
      </w:r>
      <w:r w:rsidRPr="0018730E">
        <w:rPr>
          <w:sz w:val="20"/>
          <w:szCs w:val="20"/>
          <w:lang w:val="en-US"/>
        </w:rPr>
        <w:t>107</w:t>
      </w:r>
      <w:r w:rsidRPr="0018730E">
        <w:rPr>
          <w:rFonts w:ascii="Arial" w:hAnsi="Arial" w:cs="Arial"/>
          <w:sz w:val="20"/>
          <w:szCs w:val="20"/>
          <w:lang w:val="en-US"/>
        </w:rPr>
        <w:t>–</w:t>
      </w:r>
      <w:r w:rsidRPr="0018730E">
        <w:rPr>
          <w:sz w:val="20"/>
          <w:szCs w:val="20"/>
          <w:lang w:val="en-US"/>
        </w:rPr>
        <w:t>156</w:t>
      </w:r>
      <w:r>
        <w:rPr>
          <w:sz w:val="20"/>
          <w:szCs w:val="20"/>
          <w:lang w:val="en-US"/>
        </w:rPr>
        <w:t>.</w:t>
      </w:r>
    </w:p>
    <w:p w14:paraId="282858A7" w14:textId="34B2B488" w:rsidR="00CB092C" w:rsidRDefault="00CB092C" w:rsidP="00CB092C">
      <w:pPr>
        <w:spacing w:after="0"/>
        <w:rPr>
          <w:rStyle w:val="st"/>
          <w:lang w:val="en-US"/>
        </w:rPr>
      </w:pPr>
      <w:r w:rsidRPr="00552049">
        <w:rPr>
          <w:rStyle w:val="st"/>
          <w:lang w:val="en-US"/>
        </w:rPr>
        <w:t xml:space="preserve">Lindblom, Björn, Randy Diehl, Sang-Hoon Par, and Giampiero Salvi. </w:t>
      </w:r>
      <w:r>
        <w:rPr>
          <w:rStyle w:val="st"/>
          <w:lang w:val="en-US"/>
        </w:rPr>
        <w:t xml:space="preserve">2011. Sound systems are shaped </w:t>
      </w:r>
    </w:p>
    <w:p w14:paraId="5DDD9877" w14:textId="06B9FCEA" w:rsidR="00CB092C" w:rsidRDefault="00CB092C" w:rsidP="00CB092C">
      <w:pPr>
        <w:spacing w:after="0"/>
        <w:ind w:left="708"/>
        <w:rPr>
          <w:lang w:val="en-US"/>
        </w:rPr>
      </w:pPr>
      <w:r>
        <w:rPr>
          <w:rStyle w:val="st"/>
          <w:lang w:val="en-US"/>
        </w:rPr>
        <w:t xml:space="preserve">by their users: the recombination of phonetic substance. In: G. Nick Clements and Rachid Ridouane (eds.): Where do phonological features come from? Cognitive, physical and developmental bases of distinctive speech categories , 67-98. Amsterdam/Philadelphia: John Benjamins. </w:t>
      </w:r>
    </w:p>
    <w:p w14:paraId="067C6AB4" w14:textId="77777777" w:rsidR="00042A01" w:rsidRDefault="00042A01" w:rsidP="00036E2E">
      <w:pPr>
        <w:spacing w:after="0"/>
        <w:rPr>
          <w:lang w:val="en-US"/>
        </w:rPr>
      </w:pPr>
      <w:r>
        <w:rPr>
          <w:lang w:val="en-US"/>
        </w:rPr>
        <w:t>Liu, Zemin. 2010. The uvular sounds of Sino-Tibetan. Explorations in Renaissance Culture 4 (1): 165-</w:t>
      </w:r>
    </w:p>
    <w:p w14:paraId="6D495A2C" w14:textId="7F2340DD" w:rsidR="00042A01" w:rsidRDefault="00042A01" w:rsidP="00042A01">
      <w:pPr>
        <w:spacing w:after="0"/>
        <w:ind w:firstLine="708"/>
        <w:rPr>
          <w:lang w:val="en-US"/>
        </w:rPr>
      </w:pPr>
      <w:r>
        <w:rPr>
          <w:lang w:val="en-US"/>
        </w:rPr>
        <w:t>189.</w:t>
      </w:r>
    </w:p>
    <w:p w14:paraId="0F4A2D0F" w14:textId="39A7969A" w:rsidR="00036E2E" w:rsidRDefault="007234CB" w:rsidP="00036E2E">
      <w:pPr>
        <w:spacing w:after="0"/>
        <w:rPr>
          <w:lang w:val="en-US"/>
        </w:rPr>
      </w:pPr>
      <w:r w:rsidRPr="005C638E">
        <w:rPr>
          <w:lang w:val="en-US"/>
        </w:rPr>
        <w:t xml:space="preserve">Lupyan, Gary, and Rick Dale. 2016. </w:t>
      </w:r>
      <w:r>
        <w:rPr>
          <w:lang w:val="en-US"/>
        </w:rPr>
        <w:t xml:space="preserve">Why are there different languages? The role of adaptation in </w:t>
      </w:r>
    </w:p>
    <w:p w14:paraId="2F82749E" w14:textId="2483FD0B" w:rsidR="003F23B1" w:rsidRDefault="007234CB" w:rsidP="003F23B1">
      <w:pPr>
        <w:spacing w:after="0"/>
        <w:ind w:firstLine="708"/>
        <w:rPr>
          <w:lang w:val="en-US"/>
        </w:rPr>
      </w:pPr>
      <w:r>
        <w:rPr>
          <w:lang w:val="en-US"/>
        </w:rPr>
        <w:t>linguistic diversity. Trends in Cognitive Science 20 (9): 649-660.</w:t>
      </w:r>
    </w:p>
    <w:p w14:paraId="768F4684" w14:textId="729211C8" w:rsidR="008E1146" w:rsidRPr="008E1146" w:rsidRDefault="008E1146" w:rsidP="008E1146">
      <w:pPr>
        <w:spacing w:after="0"/>
        <w:rPr>
          <w:lang w:val="en-US"/>
        </w:rPr>
      </w:pPr>
      <w:r w:rsidRPr="008E1146">
        <w:rPr>
          <w:lang w:val="en-US"/>
        </w:rPr>
        <w:t>Maddieson, Ian. 1984. Patterns of sounds. Cambridge: Cambridge University Press.</w:t>
      </w:r>
    </w:p>
    <w:p w14:paraId="04AB0E8C" w14:textId="77777777" w:rsidR="009161BA" w:rsidRDefault="009161BA" w:rsidP="003F23B1">
      <w:pPr>
        <w:spacing w:after="0"/>
        <w:rPr>
          <w:lang w:val="en-US"/>
        </w:rPr>
      </w:pPr>
      <w:r w:rsidRPr="009161BA">
        <w:rPr>
          <w:lang w:val="en-US"/>
        </w:rPr>
        <w:t>Maddieson</w:t>
      </w:r>
      <w:r>
        <w:rPr>
          <w:lang w:val="en-US"/>
        </w:rPr>
        <w:t xml:space="preserve">, </w:t>
      </w:r>
      <w:r w:rsidRPr="009161BA">
        <w:rPr>
          <w:lang w:val="en-US"/>
        </w:rPr>
        <w:t>I</w:t>
      </w:r>
      <w:r>
        <w:rPr>
          <w:lang w:val="en-US"/>
        </w:rPr>
        <w:t>an.</w:t>
      </w:r>
      <w:r w:rsidRPr="009161BA">
        <w:rPr>
          <w:lang w:val="en-US"/>
        </w:rPr>
        <w:t xml:space="preserve"> 2011</w:t>
      </w:r>
      <w:r>
        <w:rPr>
          <w:lang w:val="en-US"/>
        </w:rPr>
        <w:t>.</w:t>
      </w:r>
      <w:r w:rsidRPr="009161BA">
        <w:rPr>
          <w:lang w:val="en-US"/>
        </w:rPr>
        <w:t xml:space="preserve"> Glottalized consonants. In: </w:t>
      </w:r>
      <w:r>
        <w:rPr>
          <w:lang w:val="en-US"/>
        </w:rPr>
        <w:t>Matthew S. Dryer and Martin Haspelmath (eds.):</w:t>
      </w:r>
      <w:r w:rsidRPr="009161BA">
        <w:rPr>
          <w:lang w:val="en-US"/>
        </w:rPr>
        <w:t xml:space="preserve"> </w:t>
      </w:r>
    </w:p>
    <w:p w14:paraId="0A04EC9C" w14:textId="6C8BFC57" w:rsidR="009161BA" w:rsidRDefault="009161BA" w:rsidP="009161BA">
      <w:pPr>
        <w:spacing w:after="0"/>
        <w:ind w:left="708"/>
        <w:rPr>
          <w:lang w:val="en-US"/>
        </w:rPr>
      </w:pPr>
      <w:r w:rsidRPr="009161BA">
        <w:rPr>
          <w:lang w:val="en-US"/>
        </w:rPr>
        <w:t xml:space="preserve">The world atlas of language structures online. Munich: Max Planck Digital Library. </w:t>
      </w:r>
      <w:r w:rsidR="00895E58">
        <w:fldChar w:fldCharType="begin"/>
      </w:r>
      <w:r w:rsidR="00895E58" w:rsidRPr="00895E58">
        <w:rPr>
          <w:lang w:val="en-US"/>
          <w:rPrChange w:id="1097" w:author="Reviewer" w:date="2020-08-13T18:39:00Z">
            <w:rPr/>
          </w:rPrChange>
        </w:rPr>
        <w:instrText xml:space="preserve"> HYPERLINK "http://wals.info/chapter/7" </w:instrText>
      </w:r>
      <w:r w:rsidR="00895E58">
        <w:fldChar w:fldCharType="separate"/>
      </w:r>
      <w:r w:rsidRPr="00A74292">
        <w:rPr>
          <w:rStyle w:val="Hyperlink"/>
          <w:lang w:val="en-US"/>
        </w:rPr>
        <w:t>http://wals.info/chapter/7</w:t>
      </w:r>
      <w:r w:rsidR="00895E58">
        <w:rPr>
          <w:rStyle w:val="Hyperlink"/>
          <w:lang w:val="en-US"/>
        </w:rPr>
        <w:fldChar w:fldCharType="end"/>
      </w:r>
      <w:r w:rsidRPr="009161BA">
        <w:rPr>
          <w:lang w:val="en-US"/>
        </w:rPr>
        <w:t xml:space="preserve">. </w:t>
      </w:r>
    </w:p>
    <w:p w14:paraId="067F7597" w14:textId="702F3C93" w:rsidR="009161BA" w:rsidRDefault="009161BA" w:rsidP="009161BA">
      <w:pPr>
        <w:spacing w:after="0"/>
        <w:rPr>
          <w:lang w:val="en-US"/>
        </w:rPr>
      </w:pPr>
      <w:r w:rsidRPr="009161BA">
        <w:rPr>
          <w:lang w:val="en-US"/>
        </w:rPr>
        <w:t>Maddieson</w:t>
      </w:r>
      <w:r>
        <w:rPr>
          <w:lang w:val="en-US"/>
        </w:rPr>
        <w:t xml:space="preserve">, </w:t>
      </w:r>
      <w:r w:rsidRPr="009161BA">
        <w:rPr>
          <w:lang w:val="en-US"/>
        </w:rPr>
        <w:t>I</w:t>
      </w:r>
      <w:r>
        <w:rPr>
          <w:lang w:val="en-US"/>
        </w:rPr>
        <w:t>an.</w:t>
      </w:r>
      <w:r w:rsidRPr="009161BA">
        <w:rPr>
          <w:lang w:val="en-US"/>
        </w:rPr>
        <w:t xml:space="preserve"> 201</w:t>
      </w:r>
      <w:r>
        <w:rPr>
          <w:lang w:val="en-US"/>
        </w:rPr>
        <w:t>3</w:t>
      </w:r>
      <w:r w:rsidR="00B9236C">
        <w:rPr>
          <w:lang w:val="en-US"/>
        </w:rPr>
        <w:t>a</w:t>
      </w:r>
      <w:r>
        <w:rPr>
          <w:lang w:val="en-US"/>
        </w:rPr>
        <w:t>.</w:t>
      </w:r>
      <w:r w:rsidRPr="009161BA">
        <w:rPr>
          <w:lang w:val="en-US"/>
        </w:rPr>
        <w:t xml:space="preserve"> Glottalized consonants. In: </w:t>
      </w:r>
      <w:r>
        <w:rPr>
          <w:lang w:val="en-US"/>
        </w:rPr>
        <w:t>Matthew S. Dryer and Martin Haspelmath (eds.):</w:t>
      </w:r>
      <w:r w:rsidRPr="009161BA">
        <w:rPr>
          <w:lang w:val="en-US"/>
        </w:rPr>
        <w:t xml:space="preserve"> </w:t>
      </w:r>
    </w:p>
    <w:p w14:paraId="2C7A5C48" w14:textId="161A4D9A" w:rsidR="009161BA" w:rsidRDefault="009161BA" w:rsidP="00B9236C">
      <w:pPr>
        <w:spacing w:after="0"/>
        <w:ind w:left="708"/>
        <w:rPr>
          <w:lang w:val="en-US"/>
        </w:rPr>
      </w:pPr>
      <w:r w:rsidRPr="009161BA">
        <w:rPr>
          <w:lang w:val="en-US"/>
        </w:rPr>
        <w:t xml:space="preserve">The world atlas of language structures online. </w:t>
      </w:r>
      <w:r>
        <w:rPr>
          <w:lang w:val="en-US"/>
        </w:rPr>
        <w:t>Leipzig: Max Planck Institute for Evolutionary Anthropology</w:t>
      </w:r>
      <w:r w:rsidRPr="009161BA">
        <w:rPr>
          <w:lang w:val="en-US"/>
        </w:rPr>
        <w:t xml:space="preserve">. http://wals.info/chapter/7. </w:t>
      </w:r>
    </w:p>
    <w:p w14:paraId="4077E517" w14:textId="5F42417B" w:rsidR="00B9236C" w:rsidRDefault="00B9236C" w:rsidP="00B9236C">
      <w:pPr>
        <w:spacing w:after="0"/>
        <w:rPr>
          <w:lang w:val="en-US"/>
        </w:rPr>
      </w:pPr>
      <w:r>
        <w:rPr>
          <w:lang w:val="en-US"/>
        </w:rPr>
        <w:t xml:space="preserve">Maddieson, Ian. 2013b. </w:t>
      </w:r>
      <w:r w:rsidRPr="00B9236C">
        <w:rPr>
          <w:lang w:val="en-US"/>
        </w:rPr>
        <w:t xml:space="preserve">Presence of Uncommon Consonants. </w:t>
      </w:r>
      <w:r>
        <w:rPr>
          <w:lang w:val="en-US"/>
        </w:rPr>
        <w:t xml:space="preserve"> </w:t>
      </w:r>
      <w:r w:rsidRPr="00B9236C">
        <w:rPr>
          <w:lang w:val="en-US"/>
        </w:rPr>
        <w:t xml:space="preserve">In: Matthew S. </w:t>
      </w:r>
      <w:r>
        <w:rPr>
          <w:lang w:val="en-US"/>
        </w:rPr>
        <w:t>Dryer and</w:t>
      </w:r>
      <w:r w:rsidRPr="00B9236C">
        <w:rPr>
          <w:lang w:val="en-US"/>
        </w:rPr>
        <w:t xml:space="preserve"> Martin </w:t>
      </w:r>
    </w:p>
    <w:p w14:paraId="0A1FDC5F" w14:textId="773FA24C" w:rsidR="00B9236C" w:rsidRDefault="00B9236C" w:rsidP="00B9236C">
      <w:pPr>
        <w:spacing w:after="0"/>
        <w:ind w:left="708"/>
        <w:rPr>
          <w:lang w:val="en-US"/>
        </w:rPr>
      </w:pPr>
      <w:r>
        <w:rPr>
          <w:lang w:val="en-US"/>
        </w:rPr>
        <w:t xml:space="preserve">Haspelmath </w:t>
      </w:r>
      <w:r w:rsidRPr="00B9236C">
        <w:rPr>
          <w:lang w:val="en-US"/>
        </w:rPr>
        <w:t>(eds.)</w:t>
      </w:r>
      <w:r>
        <w:rPr>
          <w:lang w:val="en-US"/>
        </w:rPr>
        <w:t xml:space="preserve">:  </w:t>
      </w:r>
      <w:r w:rsidRPr="00B9236C">
        <w:rPr>
          <w:lang w:val="en-US"/>
        </w:rPr>
        <w:t>The World Atlas of Language Structures Online. Leipzig: Max Planck Institute for Evolutionary Anthropology.:http://wals.info/chapter/19</w:t>
      </w:r>
    </w:p>
    <w:p w14:paraId="0C99D96D" w14:textId="00265B2E" w:rsidR="0014265D" w:rsidRDefault="0014265D" w:rsidP="0014265D">
      <w:pPr>
        <w:spacing w:after="0"/>
        <w:rPr>
          <w:ins w:id="1098" w:author="Reviewer" w:date="2020-08-13T21:02:00Z"/>
          <w:lang w:val="en-US"/>
        </w:rPr>
      </w:pPr>
      <w:ins w:id="1099" w:author="Reviewer" w:date="2020-08-13T21:02:00Z">
        <w:r>
          <w:rPr>
            <w:lang w:val="en-US"/>
          </w:rPr>
          <w:t>Maddieson, Ian. 2013c. Uvular consonants</w:t>
        </w:r>
        <w:r w:rsidRPr="00B9236C">
          <w:rPr>
            <w:lang w:val="en-US"/>
          </w:rPr>
          <w:t xml:space="preserve">. </w:t>
        </w:r>
        <w:r>
          <w:rPr>
            <w:lang w:val="en-US"/>
          </w:rPr>
          <w:t xml:space="preserve"> </w:t>
        </w:r>
        <w:r w:rsidRPr="00B9236C">
          <w:rPr>
            <w:lang w:val="en-US"/>
          </w:rPr>
          <w:t xml:space="preserve">In: Matthew S. </w:t>
        </w:r>
        <w:r>
          <w:rPr>
            <w:lang w:val="en-US"/>
          </w:rPr>
          <w:t>Dryer and</w:t>
        </w:r>
        <w:r w:rsidRPr="00B9236C">
          <w:rPr>
            <w:lang w:val="en-US"/>
          </w:rPr>
          <w:t xml:space="preserve"> Martin </w:t>
        </w:r>
      </w:ins>
    </w:p>
    <w:p w14:paraId="53B973BC" w14:textId="1568C452" w:rsidR="0014265D" w:rsidRDefault="0014265D">
      <w:pPr>
        <w:spacing w:after="0"/>
        <w:ind w:left="708"/>
        <w:rPr>
          <w:ins w:id="1100" w:author="Reviewer" w:date="2020-08-13T21:02:00Z"/>
          <w:lang w:val="en-US"/>
        </w:rPr>
        <w:pPrChange w:id="1101" w:author="Reviewer" w:date="2020-08-13T21:02:00Z">
          <w:pPr>
            <w:spacing w:after="0"/>
          </w:pPr>
        </w:pPrChange>
      </w:pPr>
      <w:ins w:id="1102" w:author="Reviewer" w:date="2020-08-13T21:02:00Z">
        <w:r>
          <w:rPr>
            <w:lang w:val="en-US"/>
          </w:rPr>
          <w:t xml:space="preserve">Haspelmath </w:t>
        </w:r>
        <w:r w:rsidRPr="00B9236C">
          <w:rPr>
            <w:lang w:val="en-US"/>
          </w:rPr>
          <w:t>(eds.)</w:t>
        </w:r>
        <w:r>
          <w:rPr>
            <w:lang w:val="en-US"/>
          </w:rPr>
          <w:t xml:space="preserve">:  </w:t>
        </w:r>
        <w:r w:rsidRPr="00B9236C">
          <w:rPr>
            <w:lang w:val="en-US"/>
          </w:rPr>
          <w:t>The World Atlas of Language Structures Online. Leipzig: Max Planck Institute for Evolutionary Anthropology.:http://wals.info/chapter/</w:t>
        </w:r>
        <w:r>
          <w:rPr>
            <w:lang w:val="en-US"/>
          </w:rPr>
          <w:t>6</w:t>
        </w:r>
      </w:ins>
    </w:p>
    <w:p w14:paraId="3272AF04" w14:textId="3F08E802" w:rsidR="000C4E39" w:rsidRDefault="000C4E39" w:rsidP="000C4E39">
      <w:pPr>
        <w:spacing w:after="0"/>
        <w:rPr>
          <w:lang w:val="en-US"/>
        </w:rPr>
      </w:pPr>
      <w:r>
        <w:rPr>
          <w:lang w:val="en-US"/>
        </w:rPr>
        <w:t>Manheim</w:t>
      </w:r>
      <w:r w:rsidRPr="000C4E39">
        <w:rPr>
          <w:lang w:val="en-US"/>
        </w:rPr>
        <w:t xml:space="preserve">, Bruce. 1991. The language of the Inka since the European inva-sion. Austin: University of </w:t>
      </w:r>
    </w:p>
    <w:p w14:paraId="64DBF896" w14:textId="077519FD" w:rsidR="000C4E39" w:rsidRPr="000C4E39" w:rsidRDefault="000C4E39" w:rsidP="000C4E39">
      <w:pPr>
        <w:spacing w:after="0"/>
        <w:ind w:firstLine="708"/>
        <w:rPr>
          <w:lang w:val="en-US"/>
        </w:rPr>
      </w:pPr>
      <w:r w:rsidRPr="000C4E39">
        <w:rPr>
          <w:lang w:val="en-US"/>
        </w:rPr>
        <w:t>Texas Press.</w:t>
      </w:r>
    </w:p>
    <w:p w14:paraId="69269027" w14:textId="77777777" w:rsidR="000C4E39" w:rsidRDefault="000C4E39" w:rsidP="000C4E39">
      <w:pPr>
        <w:spacing w:after="0"/>
        <w:rPr>
          <w:lang w:val="en-US"/>
        </w:rPr>
      </w:pPr>
      <w:r w:rsidRPr="000C4E39">
        <w:rPr>
          <w:lang w:val="en-US"/>
        </w:rPr>
        <w:t xml:space="preserve">Mannheim, Bruce, and Madeleine </w:t>
      </w:r>
      <w:r>
        <w:rPr>
          <w:lang w:val="en-US"/>
        </w:rPr>
        <w:t>Newfield</w:t>
      </w:r>
      <w:r w:rsidRPr="000C4E39">
        <w:rPr>
          <w:lang w:val="en-US"/>
        </w:rPr>
        <w:t xml:space="preserve">. 1982. Iconicity in phono-logical change. In: Anders </w:t>
      </w:r>
    </w:p>
    <w:p w14:paraId="7A539C0A" w14:textId="0A974B0B" w:rsidR="000C4E39" w:rsidRDefault="000C4E39" w:rsidP="000C4E39">
      <w:pPr>
        <w:spacing w:after="0"/>
        <w:ind w:left="708"/>
        <w:rPr>
          <w:lang w:val="en-US"/>
        </w:rPr>
      </w:pPr>
      <w:r w:rsidRPr="000C4E39">
        <w:rPr>
          <w:lang w:val="en-US"/>
        </w:rPr>
        <w:t>Ahlqvist (</w:t>
      </w:r>
      <w:r>
        <w:rPr>
          <w:lang w:val="en-US"/>
        </w:rPr>
        <w:t>ed</w:t>
      </w:r>
      <w:r w:rsidRPr="000C4E39">
        <w:rPr>
          <w:lang w:val="en-US"/>
        </w:rPr>
        <w:t>.): Papers from the 5th Inter-national Conference on Historical Linguistics Galway, April 6–10, 1981, 211–222. Amsterdam/Philadelphia: John Benjamins.</w:t>
      </w:r>
    </w:p>
    <w:p w14:paraId="07CA7B70" w14:textId="5B8E39FE" w:rsidR="0054342C" w:rsidRDefault="0054342C" w:rsidP="003F23B1">
      <w:pPr>
        <w:spacing w:after="0"/>
        <w:rPr>
          <w:lang w:val="en-US"/>
        </w:rPr>
      </w:pPr>
      <w:r w:rsidRPr="0054342C">
        <w:rPr>
          <w:lang w:val="en-US"/>
        </w:rPr>
        <w:t>Martinet, André. 1952. Function, stru</w:t>
      </w:r>
      <w:r>
        <w:rPr>
          <w:lang w:val="en-US"/>
        </w:rPr>
        <w:t>cture, and sound change. Word 8 (1):</w:t>
      </w:r>
      <w:r w:rsidRPr="0054342C">
        <w:rPr>
          <w:lang w:val="en-US"/>
        </w:rPr>
        <w:t xml:space="preserve"> 1-32.</w:t>
      </w:r>
    </w:p>
    <w:p w14:paraId="097452A7" w14:textId="0E357A9D" w:rsidR="000D229F" w:rsidRPr="000D229F" w:rsidRDefault="000D229F" w:rsidP="000D229F">
      <w:pPr>
        <w:spacing w:after="0" w:line="240" w:lineRule="auto"/>
        <w:rPr>
          <w:rFonts w:eastAsia="Times New Roman" w:cstheme="minorHAnsi"/>
          <w:lang w:val="en-US" w:eastAsia="de-DE"/>
        </w:rPr>
      </w:pPr>
      <w:r w:rsidRPr="000D229F">
        <w:rPr>
          <w:rFonts w:eastAsia="Times New Roman" w:cstheme="minorHAnsi"/>
          <w:lang w:val="en-US" w:eastAsia="de-DE"/>
        </w:rPr>
        <w:t xml:space="preserve">Matras, Yaron. 2009. </w:t>
      </w:r>
      <w:r w:rsidRPr="006A7724">
        <w:rPr>
          <w:rFonts w:eastAsia="Times New Roman" w:cstheme="minorHAnsi"/>
          <w:lang w:val="en-US" w:eastAsia="de-DE"/>
        </w:rPr>
        <w:t>Language contact. Cambridge: C</w:t>
      </w:r>
      <w:r>
        <w:rPr>
          <w:rFonts w:eastAsia="Times New Roman" w:cstheme="minorHAnsi"/>
          <w:lang w:val="en-US" w:eastAsia="de-DE"/>
        </w:rPr>
        <w:t>ambridge University Press.</w:t>
      </w:r>
    </w:p>
    <w:p w14:paraId="1B7B4572" w14:textId="269DA94A" w:rsidR="005A2FF6" w:rsidRDefault="005A2FF6" w:rsidP="003F23B1">
      <w:pPr>
        <w:spacing w:after="0"/>
        <w:rPr>
          <w:lang w:val="en-US"/>
        </w:rPr>
      </w:pPr>
      <w:r w:rsidRPr="005A2FF6">
        <w:rPr>
          <w:lang w:val="en-US"/>
        </w:rPr>
        <w:t xml:space="preserve">McWhorter, John H. 2001. The world’s simplest grammars are creole grammars. Linguistic Typology 5 </w:t>
      </w:r>
    </w:p>
    <w:p w14:paraId="2CF019A9" w14:textId="3F5ADA73" w:rsidR="005A2FF6" w:rsidRDefault="005A2FF6" w:rsidP="005A2FF6">
      <w:pPr>
        <w:spacing w:after="0"/>
        <w:ind w:firstLine="708"/>
        <w:rPr>
          <w:lang w:val="en-US"/>
        </w:rPr>
      </w:pPr>
      <w:r w:rsidRPr="005A2FF6">
        <w:rPr>
          <w:lang w:val="en-US"/>
        </w:rPr>
        <w:t>(2/3): 125-166.</w:t>
      </w:r>
    </w:p>
    <w:p w14:paraId="45E94054" w14:textId="77777777" w:rsidR="003F3A71" w:rsidRDefault="003F3A71" w:rsidP="003F3A71">
      <w:pPr>
        <w:spacing w:after="0" w:line="240" w:lineRule="auto"/>
        <w:rPr>
          <w:rFonts w:cstheme="minorHAnsi"/>
          <w:lang w:val="en-US"/>
        </w:rPr>
      </w:pPr>
      <w:r w:rsidRPr="003F3A71">
        <w:rPr>
          <w:rFonts w:cstheme="minorHAnsi"/>
          <w:lang w:val="en-US"/>
        </w:rPr>
        <w:t xml:space="preserve">Michaud, Alexis. 2017. Tone in Yongning Na: lexical tones and morphotonology. Berlin: Language </w:t>
      </w:r>
    </w:p>
    <w:p w14:paraId="50A3C83F" w14:textId="6559ED16" w:rsidR="003F3A71" w:rsidRDefault="003F3A71" w:rsidP="003F3A71">
      <w:pPr>
        <w:spacing w:after="0" w:line="240" w:lineRule="auto"/>
        <w:ind w:firstLine="708"/>
        <w:rPr>
          <w:lang w:val="en-US"/>
        </w:rPr>
      </w:pPr>
      <w:r w:rsidRPr="003F3A71">
        <w:rPr>
          <w:rFonts w:cstheme="minorHAnsi"/>
          <w:lang w:val="en-US"/>
        </w:rPr>
        <w:t xml:space="preserve">Sciences Press. </w:t>
      </w:r>
    </w:p>
    <w:p w14:paraId="199D9A4C" w14:textId="1E4177F6" w:rsidR="003F23B1" w:rsidRDefault="003F23B1" w:rsidP="003F23B1">
      <w:pPr>
        <w:spacing w:after="0"/>
        <w:rPr>
          <w:lang w:val="en-US"/>
        </w:rPr>
      </w:pPr>
      <w:r w:rsidRPr="003F23B1">
        <w:rPr>
          <w:lang w:val="en-US"/>
        </w:rPr>
        <w:t>Moran, Steven</w:t>
      </w:r>
      <w:r>
        <w:rPr>
          <w:lang w:val="en-US"/>
        </w:rPr>
        <w:t xml:space="preserve">, and </w:t>
      </w:r>
      <w:r w:rsidRPr="003F23B1">
        <w:rPr>
          <w:lang w:val="en-US"/>
        </w:rPr>
        <w:t xml:space="preserve">Daniel </w:t>
      </w:r>
      <w:r>
        <w:rPr>
          <w:lang w:val="en-US"/>
        </w:rPr>
        <w:t xml:space="preserve">McCloy. </w:t>
      </w:r>
      <w:r w:rsidRPr="003F23B1">
        <w:rPr>
          <w:lang w:val="en-US"/>
        </w:rPr>
        <w:t>2019</w:t>
      </w:r>
      <w:r>
        <w:rPr>
          <w:lang w:val="en-US"/>
        </w:rPr>
        <w:t xml:space="preserve">, eds. </w:t>
      </w:r>
      <w:r w:rsidRPr="003F23B1">
        <w:rPr>
          <w:lang w:val="en-US"/>
        </w:rPr>
        <w:t>PHOIBLE 2.0.</w:t>
      </w:r>
      <w:r>
        <w:rPr>
          <w:lang w:val="en-US"/>
        </w:rPr>
        <w:t xml:space="preserve"> </w:t>
      </w:r>
      <w:r w:rsidRPr="003F23B1">
        <w:rPr>
          <w:lang w:val="en-US"/>
        </w:rPr>
        <w:t xml:space="preserve">Jena: Max Planck Institute for the </w:t>
      </w:r>
    </w:p>
    <w:p w14:paraId="49D35C2C" w14:textId="74772399" w:rsidR="003F23B1" w:rsidRPr="003F23B1" w:rsidRDefault="003F23B1" w:rsidP="003F23B1">
      <w:pPr>
        <w:spacing w:after="0"/>
        <w:ind w:firstLine="708"/>
        <w:rPr>
          <w:lang w:val="en-US"/>
        </w:rPr>
      </w:pPr>
      <w:r w:rsidRPr="003F23B1">
        <w:rPr>
          <w:lang w:val="en-US"/>
        </w:rPr>
        <w:t>Science of Human History.</w:t>
      </w:r>
      <w:r>
        <w:rPr>
          <w:lang w:val="en-US"/>
        </w:rPr>
        <w:t xml:space="preserve"> Online: </w:t>
      </w:r>
      <w:r w:rsidR="00895E58">
        <w:fldChar w:fldCharType="begin"/>
      </w:r>
      <w:r w:rsidR="00895E58" w:rsidRPr="00895E58">
        <w:rPr>
          <w:lang w:val="en-US"/>
          <w:rPrChange w:id="1103" w:author="Reviewer" w:date="2020-08-13T18:39:00Z">
            <w:rPr/>
          </w:rPrChange>
        </w:rPr>
        <w:instrText xml:space="preserve"> HYPERLINK "http://phoible.org" </w:instrText>
      </w:r>
      <w:r w:rsidR="00895E58">
        <w:fldChar w:fldCharType="separate"/>
      </w:r>
      <w:r w:rsidRPr="00A74292">
        <w:rPr>
          <w:rStyle w:val="Hyperlink"/>
          <w:lang w:val="en-US"/>
        </w:rPr>
        <w:t>http://phoible.org</w:t>
      </w:r>
      <w:r w:rsidR="00895E58">
        <w:rPr>
          <w:rStyle w:val="Hyperlink"/>
          <w:lang w:val="en-US"/>
        </w:rPr>
        <w:fldChar w:fldCharType="end"/>
      </w:r>
      <w:r>
        <w:rPr>
          <w:lang w:val="en-US"/>
        </w:rPr>
        <w:t xml:space="preserve"> </w:t>
      </w:r>
    </w:p>
    <w:p w14:paraId="53320442" w14:textId="77777777" w:rsidR="00CB092C" w:rsidRDefault="00CB092C" w:rsidP="00CB092C">
      <w:pPr>
        <w:spacing w:after="0"/>
        <w:rPr>
          <w:lang w:val="en-US"/>
        </w:rPr>
      </w:pPr>
      <w:r>
        <w:rPr>
          <w:lang w:val="en-US"/>
        </w:rPr>
        <w:t xml:space="preserve">Moulton, William G. 1983. Dimensions, explanations, and universals in phonology, 255-276. </w:t>
      </w:r>
      <w:r w:rsidRPr="006C015E">
        <w:rPr>
          <w:lang w:val="en-US"/>
        </w:rPr>
        <w:t xml:space="preserve">In: </w:t>
      </w:r>
    </w:p>
    <w:p w14:paraId="4EB45D8E" w14:textId="3FEBC6AF" w:rsidR="00CB092C" w:rsidRDefault="00CB092C" w:rsidP="00CB092C">
      <w:pPr>
        <w:spacing w:after="0"/>
        <w:ind w:left="708"/>
        <w:rPr>
          <w:lang w:val="en-US"/>
        </w:rPr>
      </w:pPr>
      <w:r w:rsidRPr="006C015E">
        <w:rPr>
          <w:lang w:val="en-US"/>
        </w:rPr>
        <w:t>Frederick B. Agard, Gerald Kelley, Adam Makkai, and Valerie Becker Makkai (eds.): Essays in honor of Charles F.</w:t>
      </w:r>
      <w:r>
        <w:rPr>
          <w:lang w:val="en-US"/>
        </w:rPr>
        <w:t xml:space="preserve"> Hockett</w:t>
      </w:r>
      <w:r w:rsidRPr="006C015E">
        <w:rPr>
          <w:lang w:val="en-US"/>
        </w:rPr>
        <w:t xml:space="preserve"> Leiden: E.J. Brill.</w:t>
      </w:r>
    </w:p>
    <w:p w14:paraId="7E3977EF" w14:textId="35C481CD" w:rsidR="005C638E" w:rsidRPr="005C638E" w:rsidRDefault="005C638E" w:rsidP="00F4648A">
      <w:pPr>
        <w:spacing w:after="0"/>
        <w:rPr>
          <w:lang w:val="en-US"/>
        </w:rPr>
      </w:pPr>
      <w:r w:rsidRPr="005C638E">
        <w:rPr>
          <w:lang w:val="en-US"/>
        </w:rPr>
        <w:t>Nichols, Johanna</w:t>
      </w:r>
      <w:r>
        <w:rPr>
          <w:lang w:val="en-US"/>
        </w:rPr>
        <w:t>. 1992. Linguistic diversity in space and time. Chicago: University of Chicago Press.</w:t>
      </w:r>
    </w:p>
    <w:p w14:paraId="78486AC7" w14:textId="77777777" w:rsidR="00481816" w:rsidRDefault="00481816" w:rsidP="00801DC6">
      <w:pPr>
        <w:shd w:val="clear" w:color="auto" w:fill="FFFFFF" w:themeFill="background1"/>
        <w:spacing w:after="0" w:line="240" w:lineRule="auto"/>
        <w:rPr>
          <w:rFonts w:cstheme="minorHAnsi"/>
          <w:lang w:val="en-US"/>
        </w:rPr>
      </w:pPr>
      <w:r w:rsidRPr="00481816">
        <w:rPr>
          <w:rFonts w:cstheme="minorHAnsi"/>
          <w:lang w:val="en-US"/>
        </w:rPr>
        <w:lastRenderedPageBreak/>
        <w:t>Nichols, Johanna. 2003. Diversity and stability in language. In</w:t>
      </w:r>
      <w:r>
        <w:rPr>
          <w:rFonts w:cstheme="minorHAnsi"/>
          <w:lang w:val="en-US"/>
        </w:rPr>
        <w:t>:</w:t>
      </w:r>
      <w:r w:rsidRPr="00481816">
        <w:rPr>
          <w:rFonts w:cstheme="minorHAnsi"/>
          <w:lang w:val="en-US"/>
        </w:rPr>
        <w:t xml:space="preserve"> Richard D. Janda </w:t>
      </w:r>
      <w:r>
        <w:rPr>
          <w:rFonts w:cstheme="minorHAnsi"/>
          <w:lang w:val="en-US"/>
        </w:rPr>
        <w:t>and</w:t>
      </w:r>
      <w:r w:rsidRPr="00481816">
        <w:rPr>
          <w:rFonts w:cstheme="minorHAnsi"/>
          <w:lang w:val="en-US"/>
        </w:rPr>
        <w:t xml:space="preserve"> Brian D. Joseph </w:t>
      </w:r>
    </w:p>
    <w:p w14:paraId="0BE72EEB" w14:textId="5BDD7F5C" w:rsidR="00481816" w:rsidRPr="00AB5476" w:rsidRDefault="00481816" w:rsidP="00481816">
      <w:pPr>
        <w:shd w:val="clear" w:color="auto" w:fill="FFFFFF" w:themeFill="background1"/>
        <w:spacing w:after="0" w:line="240" w:lineRule="auto"/>
        <w:ind w:firstLine="708"/>
        <w:rPr>
          <w:rFonts w:cstheme="minorHAnsi"/>
          <w:lang w:val="en-US"/>
        </w:rPr>
      </w:pPr>
      <w:r w:rsidRPr="00481816">
        <w:rPr>
          <w:rFonts w:cstheme="minorHAnsi"/>
          <w:lang w:val="en-US"/>
        </w:rPr>
        <w:t>(eds.)</w:t>
      </w:r>
      <w:r>
        <w:rPr>
          <w:rFonts w:cstheme="minorHAnsi"/>
          <w:lang w:val="en-US"/>
        </w:rPr>
        <w:t>:</w:t>
      </w:r>
      <w:r w:rsidRPr="00481816">
        <w:rPr>
          <w:rFonts w:cstheme="minorHAnsi"/>
          <w:lang w:val="en-US"/>
        </w:rPr>
        <w:t xml:space="preserve"> </w:t>
      </w:r>
      <w:r>
        <w:rPr>
          <w:rFonts w:cstheme="minorHAnsi"/>
          <w:lang w:val="en-US"/>
        </w:rPr>
        <w:t xml:space="preserve">The </w:t>
      </w:r>
      <w:r w:rsidRPr="00481816">
        <w:rPr>
          <w:rFonts w:cstheme="minorHAnsi"/>
          <w:lang w:val="en-US"/>
        </w:rPr>
        <w:t>Handbook of</w:t>
      </w:r>
      <w:r>
        <w:rPr>
          <w:rFonts w:cstheme="minorHAnsi"/>
          <w:lang w:val="en-US"/>
        </w:rPr>
        <w:t xml:space="preserve"> </w:t>
      </w:r>
      <w:r w:rsidRPr="00481816">
        <w:rPr>
          <w:rFonts w:cstheme="minorHAnsi"/>
          <w:lang w:val="en-US"/>
        </w:rPr>
        <w:t xml:space="preserve">Historical </w:t>
      </w:r>
      <w:r>
        <w:rPr>
          <w:rFonts w:cstheme="minorHAnsi"/>
          <w:lang w:val="en-US"/>
        </w:rPr>
        <w:t xml:space="preserve">Linguistics, 283-310. </w:t>
      </w:r>
      <w:r w:rsidRPr="00AB5476">
        <w:rPr>
          <w:rFonts w:cstheme="minorHAnsi"/>
          <w:lang w:val="en-US"/>
        </w:rPr>
        <w:t>Malden, MA/Oxford: Blackwell.</w:t>
      </w:r>
    </w:p>
    <w:p w14:paraId="487A5F85" w14:textId="1AE986DB" w:rsidR="00801DC6" w:rsidRDefault="00801DC6" w:rsidP="00801DC6">
      <w:pPr>
        <w:shd w:val="clear" w:color="auto" w:fill="FFFFFF" w:themeFill="background1"/>
        <w:spacing w:after="0" w:line="240" w:lineRule="auto"/>
        <w:rPr>
          <w:rFonts w:cstheme="minorHAnsi"/>
          <w:lang w:val="en-US"/>
        </w:rPr>
      </w:pPr>
      <w:r w:rsidRPr="00AB5476">
        <w:rPr>
          <w:rFonts w:cstheme="minorHAnsi"/>
          <w:lang w:val="en-US"/>
        </w:rPr>
        <w:t xml:space="preserve">Nichols, Johanna. </w:t>
      </w:r>
      <w:r w:rsidRPr="00DD318E">
        <w:rPr>
          <w:rFonts w:cstheme="minorHAnsi"/>
          <w:lang w:val="en-US"/>
        </w:rPr>
        <w:t>201</w:t>
      </w:r>
      <w:r>
        <w:rPr>
          <w:rFonts w:cstheme="minorHAnsi"/>
          <w:lang w:val="en-US"/>
        </w:rPr>
        <w:t>3</w:t>
      </w:r>
      <w:r w:rsidRPr="00DD318E">
        <w:rPr>
          <w:rFonts w:cstheme="minorHAnsi"/>
          <w:lang w:val="en-US"/>
        </w:rPr>
        <w:t xml:space="preserve">. The vertical archipelago: adding the third dimension to linguistic geography. </w:t>
      </w:r>
    </w:p>
    <w:p w14:paraId="7D61BFBB" w14:textId="775F0826" w:rsidR="00801DC6" w:rsidRDefault="00801DC6" w:rsidP="00801DC6">
      <w:pPr>
        <w:shd w:val="clear" w:color="auto" w:fill="FFFFFF" w:themeFill="background1"/>
        <w:spacing w:after="0" w:line="240" w:lineRule="auto"/>
        <w:ind w:left="708"/>
        <w:rPr>
          <w:rFonts w:cstheme="minorHAnsi"/>
          <w:lang w:val="en-US"/>
        </w:rPr>
      </w:pPr>
      <w:r w:rsidRPr="00DD318E">
        <w:rPr>
          <w:rFonts w:cstheme="minorHAnsi"/>
          <w:lang w:val="en-US"/>
        </w:rPr>
        <w:t>In</w:t>
      </w:r>
      <w:r>
        <w:rPr>
          <w:rFonts w:cstheme="minorHAnsi"/>
          <w:lang w:val="en-US"/>
        </w:rPr>
        <w:t xml:space="preserve">: </w:t>
      </w:r>
      <w:r w:rsidRPr="00DD318E">
        <w:rPr>
          <w:rStyle w:val="addmd"/>
          <w:rFonts w:cstheme="minorHAnsi"/>
          <w:lang w:val="en-US"/>
        </w:rPr>
        <w:t>P</w:t>
      </w:r>
      <w:r>
        <w:rPr>
          <w:rStyle w:val="addmd"/>
          <w:rFonts w:cstheme="minorHAnsi"/>
          <w:lang w:val="en-US"/>
        </w:rPr>
        <w:t>eter</w:t>
      </w:r>
      <w:r w:rsidRPr="00DD318E">
        <w:rPr>
          <w:rStyle w:val="addmd"/>
          <w:rFonts w:cstheme="minorHAnsi"/>
          <w:lang w:val="en-US"/>
        </w:rPr>
        <w:t xml:space="preserve"> Auer, M</w:t>
      </w:r>
      <w:r>
        <w:rPr>
          <w:rStyle w:val="addmd"/>
          <w:rFonts w:cstheme="minorHAnsi"/>
          <w:lang w:val="en-US"/>
        </w:rPr>
        <w:t>artin</w:t>
      </w:r>
      <w:r w:rsidRPr="00DD318E">
        <w:rPr>
          <w:rStyle w:val="addmd"/>
          <w:rFonts w:cstheme="minorHAnsi"/>
          <w:lang w:val="en-US"/>
        </w:rPr>
        <w:t xml:space="preserve"> Hilpert, A</w:t>
      </w:r>
      <w:r>
        <w:rPr>
          <w:rStyle w:val="addmd"/>
          <w:rFonts w:cstheme="minorHAnsi"/>
          <w:lang w:val="en-US"/>
        </w:rPr>
        <w:t>nja</w:t>
      </w:r>
      <w:r w:rsidRPr="00DD318E">
        <w:rPr>
          <w:rStyle w:val="addmd"/>
          <w:rFonts w:cstheme="minorHAnsi"/>
          <w:lang w:val="en-US"/>
        </w:rPr>
        <w:t xml:space="preserve"> Stukenbrock,</w:t>
      </w:r>
      <w:r>
        <w:rPr>
          <w:rStyle w:val="addmd"/>
          <w:rFonts w:cstheme="minorHAnsi"/>
          <w:lang w:val="en-US"/>
        </w:rPr>
        <w:t xml:space="preserve"> and Benedikt</w:t>
      </w:r>
      <w:r w:rsidRPr="00DD318E">
        <w:rPr>
          <w:rStyle w:val="addmd"/>
          <w:rFonts w:cstheme="minorHAnsi"/>
          <w:lang w:val="en-US"/>
        </w:rPr>
        <w:t xml:space="preserve"> Szmrecsanyi (</w:t>
      </w:r>
      <w:r>
        <w:rPr>
          <w:rStyle w:val="addmd"/>
          <w:rFonts w:cstheme="minorHAnsi"/>
          <w:lang w:val="en-US"/>
        </w:rPr>
        <w:t>eds.):</w:t>
      </w:r>
      <w:r w:rsidRPr="00DD318E">
        <w:rPr>
          <w:rStyle w:val="addmd"/>
          <w:rFonts w:cstheme="minorHAnsi"/>
          <w:lang w:val="en-US"/>
        </w:rPr>
        <w:t xml:space="preserve"> Space in language and linguistics: geographical, interactional, and</w:t>
      </w:r>
      <w:r w:rsidRPr="00DD318E">
        <w:rPr>
          <w:rFonts w:cstheme="minorHAnsi"/>
          <w:lang w:val="en-US"/>
        </w:rPr>
        <w:t xml:space="preserve"> cognitive perspectives</w:t>
      </w:r>
      <w:r>
        <w:rPr>
          <w:rFonts w:cstheme="minorHAnsi"/>
          <w:lang w:val="en-US"/>
        </w:rPr>
        <w:t>, 38-60</w:t>
      </w:r>
      <w:r w:rsidRPr="00DD318E">
        <w:rPr>
          <w:rFonts w:cstheme="minorHAnsi"/>
          <w:lang w:val="en-US"/>
        </w:rPr>
        <w:t>. Berlin, Germany/Boston, MA: Walter de Gruyter.</w:t>
      </w:r>
    </w:p>
    <w:p w14:paraId="4DAF8072" w14:textId="77777777" w:rsidR="006400DF" w:rsidRDefault="006400DF" w:rsidP="006400DF">
      <w:pPr>
        <w:shd w:val="clear" w:color="auto" w:fill="FFFFFF" w:themeFill="background1"/>
        <w:spacing w:after="0" w:line="240" w:lineRule="auto"/>
        <w:rPr>
          <w:rFonts w:cstheme="minorHAnsi"/>
          <w:lang w:val="en-US"/>
        </w:rPr>
      </w:pPr>
      <w:r w:rsidRPr="006400DF">
        <w:rPr>
          <w:rFonts w:cstheme="minorHAnsi"/>
          <w:lang w:val="en-US"/>
        </w:rPr>
        <w:t>Nichols, J</w:t>
      </w:r>
      <w:r>
        <w:rPr>
          <w:rFonts w:cstheme="minorHAnsi"/>
          <w:lang w:val="en-US"/>
        </w:rPr>
        <w:t xml:space="preserve">ohanna. </w:t>
      </w:r>
      <w:r w:rsidRPr="006400DF">
        <w:rPr>
          <w:rFonts w:cstheme="minorHAnsi"/>
          <w:lang w:val="en-US"/>
        </w:rPr>
        <w:t>2015. Types of spread zones: Open and closed, horizontal and vertical. In R</w:t>
      </w:r>
      <w:r>
        <w:rPr>
          <w:rFonts w:cstheme="minorHAnsi"/>
          <w:lang w:val="en-US"/>
        </w:rPr>
        <w:t>ick</w:t>
      </w:r>
      <w:r w:rsidRPr="006400DF">
        <w:rPr>
          <w:rFonts w:cstheme="minorHAnsi"/>
          <w:lang w:val="en-US"/>
        </w:rPr>
        <w:t xml:space="preserve"> de </w:t>
      </w:r>
    </w:p>
    <w:p w14:paraId="13C88D92" w14:textId="0EA82242" w:rsidR="006400DF" w:rsidRPr="00801DC6" w:rsidRDefault="006400DF" w:rsidP="006400DF">
      <w:pPr>
        <w:shd w:val="clear" w:color="auto" w:fill="FFFFFF" w:themeFill="background1"/>
        <w:spacing w:after="0" w:line="240" w:lineRule="auto"/>
        <w:ind w:left="708"/>
        <w:rPr>
          <w:rFonts w:cstheme="minorHAnsi"/>
          <w:lang w:val="en-US"/>
        </w:rPr>
      </w:pPr>
      <w:r w:rsidRPr="006400DF">
        <w:rPr>
          <w:rFonts w:cstheme="minorHAnsi"/>
          <w:lang w:val="en-US"/>
        </w:rPr>
        <w:t xml:space="preserve">Busser </w:t>
      </w:r>
      <w:r>
        <w:rPr>
          <w:rFonts w:cstheme="minorHAnsi"/>
          <w:lang w:val="en-US"/>
        </w:rPr>
        <w:t>and Randy</w:t>
      </w:r>
      <w:r w:rsidRPr="006400DF">
        <w:rPr>
          <w:rFonts w:cstheme="minorHAnsi"/>
          <w:lang w:val="en-US"/>
        </w:rPr>
        <w:t xml:space="preserve"> J. LaPolla (</w:t>
      </w:r>
      <w:r>
        <w:rPr>
          <w:rFonts w:cstheme="minorHAnsi"/>
          <w:lang w:val="en-US"/>
        </w:rPr>
        <w:t>e</w:t>
      </w:r>
      <w:r w:rsidRPr="006400DF">
        <w:rPr>
          <w:rFonts w:cstheme="minorHAnsi"/>
          <w:lang w:val="en-US"/>
        </w:rPr>
        <w:t>ds.)</w:t>
      </w:r>
      <w:r>
        <w:rPr>
          <w:rFonts w:cstheme="minorHAnsi"/>
          <w:lang w:val="en-US"/>
        </w:rPr>
        <w:t>:</w:t>
      </w:r>
      <w:r w:rsidRPr="006400DF">
        <w:rPr>
          <w:rFonts w:cstheme="minorHAnsi"/>
          <w:lang w:val="en-US"/>
        </w:rPr>
        <w:t xml:space="preserve"> Language structure and environment: Social, cultural, and natural factors</w:t>
      </w:r>
      <w:r>
        <w:rPr>
          <w:rFonts w:cstheme="minorHAnsi"/>
          <w:lang w:val="en-US"/>
        </w:rPr>
        <w:t xml:space="preserve">, </w:t>
      </w:r>
      <w:r w:rsidRPr="006400DF">
        <w:rPr>
          <w:rFonts w:cstheme="minorHAnsi"/>
          <w:lang w:val="en-US"/>
        </w:rPr>
        <w:t>261</w:t>
      </w:r>
      <w:r>
        <w:rPr>
          <w:rFonts w:cstheme="minorHAnsi"/>
          <w:lang w:val="en-US"/>
        </w:rPr>
        <w:t>-</w:t>
      </w:r>
      <w:r w:rsidRPr="006400DF">
        <w:rPr>
          <w:rFonts w:cstheme="minorHAnsi"/>
          <w:lang w:val="en-US"/>
        </w:rPr>
        <w:t>286. Amsterdam</w:t>
      </w:r>
      <w:r>
        <w:rPr>
          <w:rFonts w:cstheme="minorHAnsi"/>
          <w:lang w:val="en-US"/>
        </w:rPr>
        <w:t>/</w:t>
      </w:r>
      <w:r w:rsidRPr="006400DF">
        <w:rPr>
          <w:rFonts w:cstheme="minorHAnsi"/>
          <w:lang w:val="en-US"/>
        </w:rPr>
        <w:t>Philadelphia</w:t>
      </w:r>
      <w:r>
        <w:rPr>
          <w:rFonts w:cstheme="minorHAnsi"/>
          <w:lang w:val="en-US"/>
        </w:rPr>
        <w:t xml:space="preserve">: </w:t>
      </w:r>
      <w:r w:rsidRPr="006400DF">
        <w:rPr>
          <w:rFonts w:cstheme="minorHAnsi"/>
          <w:lang w:val="en-US"/>
        </w:rPr>
        <w:t>John Benjamins.</w:t>
      </w:r>
    </w:p>
    <w:p w14:paraId="29E55828" w14:textId="7E55F8A6" w:rsidR="00F249B4" w:rsidRDefault="00F249B4" w:rsidP="00F4648A">
      <w:pPr>
        <w:spacing w:after="0"/>
        <w:rPr>
          <w:lang w:val="en-US"/>
        </w:rPr>
      </w:pPr>
      <w:r>
        <w:rPr>
          <w:lang w:val="en-US"/>
        </w:rPr>
        <w:t xml:space="preserve">Nielsen, Rasmus. 2002. Mapping mutations on phylogenies. Systematic Biology </w:t>
      </w:r>
      <w:r w:rsidRPr="00F249B4">
        <w:rPr>
          <w:rStyle w:val="cit"/>
          <w:lang w:val="en-US"/>
        </w:rPr>
        <w:t>51 (5) :729-739.</w:t>
      </w:r>
    </w:p>
    <w:p w14:paraId="5E399785" w14:textId="13C93AE6" w:rsidR="004F44AC" w:rsidRDefault="004F44AC" w:rsidP="00F4648A">
      <w:pPr>
        <w:spacing w:after="0"/>
        <w:rPr>
          <w:lang w:val="en-US"/>
        </w:rPr>
      </w:pPr>
      <w:r>
        <w:rPr>
          <w:lang w:val="en-US"/>
        </w:rPr>
        <w:t xml:space="preserve">Nikolaev, Dmitry, and Eitan Grossman. 2018. </w:t>
      </w:r>
      <w:r w:rsidRPr="004F44AC">
        <w:rPr>
          <w:lang w:val="en-US"/>
        </w:rPr>
        <w:t xml:space="preserve">Areal sound change and the distributional typology of </w:t>
      </w:r>
    </w:p>
    <w:p w14:paraId="7E6C8046" w14:textId="583A57EC" w:rsidR="004F44AC" w:rsidRDefault="004F44AC" w:rsidP="004F44AC">
      <w:pPr>
        <w:spacing w:after="0"/>
        <w:ind w:firstLine="708"/>
        <w:rPr>
          <w:lang w:val="en-US"/>
        </w:rPr>
      </w:pPr>
      <w:r w:rsidRPr="004F44AC">
        <w:rPr>
          <w:lang w:val="en-US"/>
        </w:rPr>
        <w:t>affricate richness in Eurasia</w:t>
      </w:r>
      <w:r>
        <w:rPr>
          <w:lang w:val="en-US"/>
        </w:rPr>
        <w:t>. Studies in Language 42 (3): 562-599.</w:t>
      </w:r>
    </w:p>
    <w:p w14:paraId="25DE658D" w14:textId="77777777" w:rsidR="00CB092C" w:rsidRDefault="00CB092C" w:rsidP="00CB092C">
      <w:pPr>
        <w:autoSpaceDE w:val="0"/>
        <w:autoSpaceDN w:val="0"/>
        <w:adjustRightInd w:val="0"/>
        <w:spacing w:after="0" w:line="240" w:lineRule="auto"/>
        <w:rPr>
          <w:rFonts w:cstheme="minorHAnsi"/>
          <w:lang w:val="en-US"/>
        </w:rPr>
      </w:pPr>
      <w:r w:rsidRPr="00CB092C">
        <w:rPr>
          <w:rFonts w:cstheme="minorHAnsi"/>
          <w:lang w:val="en-US"/>
        </w:rPr>
        <w:t xml:space="preserve">Ohala, John J. </w:t>
      </w:r>
      <w:r>
        <w:rPr>
          <w:rFonts w:cstheme="minorHAnsi"/>
          <w:lang w:val="en-US"/>
        </w:rPr>
        <w:t>[</w:t>
      </w:r>
      <w:r w:rsidRPr="00CB092C">
        <w:rPr>
          <w:rFonts w:cstheme="minorHAnsi"/>
          <w:lang w:val="en-US"/>
        </w:rPr>
        <w:t>1997</w:t>
      </w:r>
      <w:r>
        <w:rPr>
          <w:rFonts w:cstheme="minorHAnsi"/>
          <w:lang w:val="en-US"/>
        </w:rPr>
        <w:t>]2010</w:t>
      </w:r>
      <w:r w:rsidRPr="00CB092C">
        <w:rPr>
          <w:rFonts w:cstheme="minorHAnsi"/>
          <w:lang w:val="en-US"/>
        </w:rPr>
        <w:t xml:space="preserve">. The relation between phonetics and phonology in William J. Hardcastle, </w:t>
      </w:r>
    </w:p>
    <w:p w14:paraId="61443A63" w14:textId="14B88F51" w:rsidR="00CB092C" w:rsidRPr="00CB092C" w:rsidRDefault="00CB092C" w:rsidP="00CB092C">
      <w:pPr>
        <w:autoSpaceDE w:val="0"/>
        <w:autoSpaceDN w:val="0"/>
        <w:adjustRightInd w:val="0"/>
        <w:spacing w:after="0" w:line="240" w:lineRule="auto"/>
        <w:ind w:left="708"/>
        <w:rPr>
          <w:rFonts w:cstheme="minorHAnsi"/>
          <w:lang w:val="en-US"/>
        </w:rPr>
      </w:pPr>
      <w:r w:rsidRPr="00CB092C">
        <w:rPr>
          <w:rFonts w:cstheme="minorHAnsi"/>
          <w:lang w:val="en-US"/>
        </w:rPr>
        <w:t xml:space="preserve">John Laver, and Fiona E. Gibbon (eds.) </w:t>
      </w:r>
      <w:r w:rsidRPr="00CB092C">
        <w:rPr>
          <w:rFonts w:cstheme="minorHAnsi"/>
          <w:iCs/>
          <w:lang w:val="en-US"/>
        </w:rPr>
        <w:t>Handbook of Phonetic Sciences, 653-677</w:t>
      </w:r>
      <w:r w:rsidRPr="00CB092C">
        <w:rPr>
          <w:rFonts w:cstheme="minorHAnsi"/>
          <w:lang w:val="en-US"/>
        </w:rPr>
        <w:t>. Malden/Oxford/Chichester</w:t>
      </w:r>
      <w:r>
        <w:rPr>
          <w:rFonts w:cstheme="minorHAnsi"/>
          <w:lang w:val="en-US"/>
        </w:rPr>
        <w:t>: Blackwell.</w:t>
      </w:r>
    </w:p>
    <w:p w14:paraId="584FB1E4" w14:textId="07E46D5D" w:rsidR="00F4648A" w:rsidRDefault="00F4648A" w:rsidP="00F4648A">
      <w:pPr>
        <w:spacing w:after="0"/>
        <w:rPr>
          <w:lang w:val="en-US"/>
        </w:rPr>
      </w:pPr>
      <w:r w:rsidRPr="005C638E">
        <w:rPr>
          <w:lang w:val="en-US"/>
        </w:rPr>
        <w:t xml:space="preserve">Ong, Walter J. [1982]2002. </w:t>
      </w:r>
      <w:r>
        <w:rPr>
          <w:lang w:val="en-US"/>
        </w:rPr>
        <w:t xml:space="preserve">Orality and Literacy: the technologizing of the world. London/New York: </w:t>
      </w:r>
    </w:p>
    <w:p w14:paraId="2C1EF447" w14:textId="1B0635EE" w:rsidR="00F4648A" w:rsidRDefault="00F4648A" w:rsidP="00F4648A">
      <w:pPr>
        <w:spacing w:after="0"/>
        <w:ind w:firstLine="708"/>
        <w:rPr>
          <w:lang w:val="en-US"/>
        </w:rPr>
      </w:pPr>
      <w:r>
        <w:rPr>
          <w:lang w:val="en-US"/>
        </w:rPr>
        <w:t>Routledge.</w:t>
      </w:r>
    </w:p>
    <w:p w14:paraId="2B0EEA2F" w14:textId="77777777" w:rsidR="005C638E" w:rsidRPr="00D16699" w:rsidRDefault="005C638E" w:rsidP="005C638E">
      <w:pPr>
        <w:shd w:val="clear" w:color="auto" w:fill="FFFFFF" w:themeFill="background1"/>
        <w:spacing w:after="0"/>
        <w:rPr>
          <w:rFonts w:cstheme="minorHAnsi"/>
          <w:lang w:val="en-US"/>
        </w:rPr>
      </w:pPr>
      <w:r w:rsidRPr="00D16699">
        <w:rPr>
          <w:rFonts w:cstheme="minorHAnsi"/>
          <w:lang w:val="en-US"/>
        </w:rPr>
        <w:t xml:space="preserve">Pacheco Coelho, Marco Túlio, Elisa Barreto Pereira, Hannah J. Haynie, Thiago F. Rangel, Patrick </w:t>
      </w:r>
    </w:p>
    <w:p w14:paraId="747E444B" w14:textId="47F6A784" w:rsidR="005C638E" w:rsidRDefault="005C638E" w:rsidP="005C638E">
      <w:pPr>
        <w:shd w:val="clear" w:color="auto" w:fill="FFFFFF" w:themeFill="background1"/>
        <w:spacing w:after="0"/>
        <w:ind w:left="708"/>
        <w:rPr>
          <w:rFonts w:cstheme="minorHAnsi"/>
          <w:lang w:val="en-US"/>
        </w:rPr>
      </w:pPr>
      <w:r w:rsidRPr="005C638E">
        <w:rPr>
          <w:rFonts w:cstheme="minorHAnsi"/>
          <w:lang w:val="en-US"/>
        </w:rPr>
        <w:t xml:space="preserve">Kavanagh, Kathryn R. Kirby, </w:t>
      </w:r>
      <w:r>
        <w:rPr>
          <w:rFonts w:cstheme="minorHAnsi"/>
          <w:lang w:val="en-US"/>
        </w:rPr>
        <w:t xml:space="preserve">Simon J. </w:t>
      </w:r>
      <w:r w:rsidRPr="00DD318E">
        <w:rPr>
          <w:rFonts w:cstheme="minorHAnsi"/>
          <w:lang w:val="en-US"/>
        </w:rPr>
        <w:t xml:space="preserve">Greenhill, </w:t>
      </w:r>
      <w:r>
        <w:rPr>
          <w:rFonts w:cstheme="minorHAnsi"/>
          <w:lang w:val="en-US"/>
        </w:rPr>
        <w:t xml:space="preserve">Claire </w:t>
      </w:r>
      <w:r w:rsidRPr="00DD318E">
        <w:rPr>
          <w:rFonts w:cstheme="minorHAnsi"/>
          <w:lang w:val="en-US"/>
        </w:rPr>
        <w:t>Bowern,</w:t>
      </w:r>
      <w:r>
        <w:rPr>
          <w:rFonts w:cstheme="minorHAnsi"/>
          <w:lang w:val="en-US"/>
        </w:rPr>
        <w:t xml:space="preserve"> </w:t>
      </w:r>
      <w:r w:rsidRPr="00DD318E">
        <w:rPr>
          <w:rFonts w:cstheme="minorHAnsi"/>
          <w:lang w:val="en-US"/>
        </w:rPr>
        <w:t xml:space="preserve"> </w:t>
      </w:r>
      <w:r>
        <w:rPr>
          <w:rFonts w:cstheme="minorHAnsi"/>
          <w:lang w:val="en-US"/>
        </w:rPr>
        <w:t xml:space="preserve">Russell D. </w:t>
      </w:r>
      <w:r w:rsidRPr="00DD318E">
        <w:rPr>
          <w:rFonts w:cstheme="minorHAnsi"/>
          <w:lang w:val="en-US"/>
        </w:rPr>
        <w:t>Gray</w:t>
      </w:r>
      <w:r>
        <w:rPr>
          <w:rFonts w:cstheme="minorHAnsi"/>
          <w:lang w:val="en-US"/>
        </w:rPr>
        <w:t xml:space="preserve">, Robert K. </w:t>
      </w:r>
      <w:r w:rsidRPr="00DD318E">
        <w:rPr>
          <w:rFonts w:cstheme="minorHAnsi"/>
          <w:lang w:val="en-US"/>
        </w:rPr>
        <w:t xml:space="preserve">Colwell, </w:t>
      </w:r>
      <w:r>
        <w:rPr>
          <w:rFonts w:cstheme="minorHAnsi"/>
          <w:lang w:val="en-US"/>
        </w:rPr>
        <w:t xml:space="preserve">Nicholas </w:t>
      </w:r>
      <w:r w:rsidRPr="00DD318E">
        <w:rPr>
          <w:rFonts w:cstheme="minorHAnsi"/>
          <w:lang w:val="en-US"/>
        </w:rPr>
        <w:t xml:space="preserve">Evans, </w:t>
      </w:r>
      <w:r>
        <w:rPr>
          <w:rFonts w:cstheme="minorHAnsi"/>
          <w:lang w:val="en-US"/>
        </w:rPr>
        <w:t>and Michael C.</w:t>
      </w:r>
      <w:r w:rsidRPr="00DD318E">
        <w:rPr>
          <w:rFonts w:cstheme="minorHAnsi"/>
          <w:lang w:val="en-US"/>
        </w:rPr>
        <w:t xml:space="preserve"> Gavin (2019). Drivers of geographical patterns of North American language diversity. Proceedings of the Royal Society B: Biological Sciences, 286, 20190242.</w:t>
      </w:r>
      <w:r w:rsidRPr="00DD318E">
        <w:rPr>
          <w:rStyle w:val="Hyperlink"/>
          <w:rFonts w:cstheme="minorHAnsi"/>
          <w:lang w:val="en-US"/>
        </w:rPr>
        <w:t xml:space="preserve"> </w:t>
      </w:r>
    </w:p>
    <w:p w14:paraId="70BC7CD3" w14:textId="283E2E2D" w:rsidR="000F1C49" w:rsidRDefault="000F1C49" w:rsidP="000F1C49">
      <w:pPr>
        <w:shd w:val="clear" w:color="auto" w:fill="FFFFFF" w:themeFill="background1"/>
        <w:spacing w:after="0" w:line="240" w:lineRule="auto"/>
        <w:rPr>
          <w:rFonts w:cstheme="minorHAnsi"/>
          <w:lang w:val="en-US"/>
        </w:rPr>
      </w:pPr>
      <w:r w:rsidRPr="000F1C49">
        <w:rPr>
          <w:rFonts w:cstheme="minorHAnsi"/>
          <w:lang w:val="en-US"/>
        </w:rPr>
        <w:t>Palmer, Bill, Jonathon Lum, Jonathan Schlossberg, and Alice Gaby.</w:t>
      </w:r>
      <w:r>
        <w:rPr>
          <w:rFonts w:cstheme="minorHAnsi"/>
          <w:lang w:val="en-US"/>
        </w:rPr>
        <w:t xml:space="preserve"> 2017. </w:t>
      </w:r>
      <w:r w:rsidRPr="000F1C49">
        <w:rPr>
          <w:rFonts w:cstheme="minorHAnsi"/>
          <w:lang w:val="en-US"/>
        </w:rPr>
        <w:t xml:space="preserve">How does the environment </w:t>
      </w:r>
    </w:p>
    <w:p w14:paraId="7182468D" w14:textId="6C9B1BD3" w:rsidR="000F1C49" w:rsidRPr="000F1C49" w:rsidRDefault="000F1C49" w:rsidP="000F1C49">
      <w:pPr>
        <w:shd w:val="clear" w:color="auto" w:fill="FFFFFF" w:themeFill="background1"/>
        <w:spacing w:after="0" w:line="240" w:lineRule="auto"/>
        <w:ind w:firstLine="708"/>
        <w:rPr>
          <w:rFonts w:cstheme="minorHAnsi"/>
          <w:lang w:val="en-US"/>
        </w:rPr>
      </w:pPr>
      <w:r w:rsidRPr="000F1C49">
        <w:rPr>
          <w:rFonts w:cstheme="minorHAnsi"/>
          <w:lang w:val="en-US"/>
        </w:rPr>
        <w:t>shape spatial language? Evidence for sociotopography</w:t>
      </w:r>
      <w:r>
        <w:rPr>
          <w:rFonts w:cstheme="minorHAnsi"/>
          <w:lang w:val="en-US"/>
        </w:rPr>
        <w:t xml:space="preserve">. Linguistic Typology 21 (3): </w:t>
      </w:r>
      <w:r w:rsidRPr="000F1C49">
        <w:rPr>
          <w:rFonts w:cstheme="minorHAnsi"/>
          <w:lang w:val="en-US"/>
        </w:rPr>
        <w:t>457–491</w:t>
      </w:r>
      <w:r>
        <w:rPr>
          <w:rFonts w:cstheme="minorHAnsi"/>
          <w:lang w:val="en-US"/>
        </w:rPr>
        <w:t>.</w:t>
      </w:r>
    </w:p>
    <w:p w14:paraId="0AFAD502" w14:textId="69EAD88B" w:rsidR="0096550E" w:rsidRDefault="0096550E" w:rsidP="0096550E">
      <w:pPr>
        <w:shd w:val="clear" w:color="auto" w:fill="FFFFFF" w:themeFill="background1"/>
        <w:spacing w:after="0" w:line="240" w:lineRule="auto"/>
        <w:rPr>
          <w:rFonts w:cstheme="minorHAnsi"/>
          <w:lang w:val="en-US"/>
        </w:rPr>
      </w:pPr>
      <w:r w:rsidRPr="0096550E">
        <w:rPr>
          <w:rFonts w:cstheme="minorHAnsi"/>
          <w:lang w:val="en-US"/>
        </w:rPr>
        <w:t xml:space="preserve">Regier, Terry, Alexandra Carstensen, and Charles Kemp. 2016. </w:t>
      </w:r>
      <w:r w:rsidRPr="00DD318E">
        <w:rPr>
          <w:rFonts w:cstheme="minorHAnsi"/>
          <w:lang w:val="en-US"/>
        </w:rPr>
        <w:t xml:space="preserve">Languages support efficient </w:t>
      </w:r>
    </w:p>
    <w:p w14:paraId="38016EC0" w14:textId="22FA797D" w:rsidR="0096550E" w:rsidRPr="00DD318E" w:rsidRDefault="0096550E" w:rsidP="0096550E">
      <w:pPr>
        <w:shd w:val="clear" w:color="auto" w:fill="FFFFFF" w:themeFill="background1"/>
        <w:spacing w:after="0" w:line="240" w:lineRule="auto"/>
        <w:ind w:left="708"/>
        <w:rPr>
          <w:rFonts w:cstheme="minorHAnsi"/>
          <w:lang w:val="en-US"/>
        </w:rPr>
      </w:pPr>
      <w:r w:rsidRPr="00DD318E">
        <w:rPr>
          <w:rFonts w:cstheme="minorHAnsi"/>
          <w:lang w:val="en-US"/>
        </w:rPr>
        <w:t>communication about the environment: words for snow revisited. PLoSONE, 11</w:t>
      </w:r>
      <w:r>
        <w:rPr>
          <w:rFonts w:cstheme="minorHAnsi"/>
          <w:lang w:val="en-US"/>
        </w:rPr>
        <w:t xml:space="preserve"> </w:t>
      </w:r>
      <w:r w:rsidRPr="00DD318E">
        <w:rPr>
          <w:rFonts w:cstheme="minorHAnsi"/>
          <w:lang w:val="en-US"/>
        </w:rPr>
        <w:t>(4)</w:t>
      </w:r>
      <w:r>
        <w:rPr>
          <w:rFonts w:cstheme="minorHAnsi"/>
          <w:lang w:val="en-US"/>
        </w:rPr>
        <w:t>:</w:t>
      </w:r>
      <w:r w:rsidRPr="00DD318E">
        <w:rPr>
          <w:rFonts w:cstheme="minorHAnsi"/>
          <w:lang w:val="en-US"/>
        </w:rPr>
        <w:t xml:space="preserve"> e0151138. </w:t>
      </w:r>
    </w:p>
    <w:p w14:paraId="67ADB23C" w14:textId="77777777" w:rsidR="00F249B4" w:rsidRDefault="00F249B4" w:rsidP="00E25D1E">
      <w:pPr>
        <w:shd w:val="clear" w:color="auto" w:fill="FFFFFF" w:themeFill="background1"/>
        <w:spacing w:after="0" w:line="240" w:lineRule="auto"/>
        <w:rPr>
          <w:rFonts w:cstheme="minorHAnsi"/>
          <w:lang w:val="en-US"/>
        </w:rPr>
      </w:pPr>
      <w:r>
        <w:rPr>
          <w:rFonts w:cstheme="minorHAnsi"/>
          <w:lang w:val="en-US"/>
        </w:rPr>
        <w:t xml:space="preserve">Revell, Liam J. 2012. </w:t>
      </w:r>
      <w:r w:rsidRPr="00F249B4">
        <w:rPr>
          <w:rFonts w:cstheme="minorHAnsi"/>
          <w:lang w:val="en-US"/>
        </w:rPr>
        <w:t>phytools: an R package for phylogenetic comparative biology (and other things)</w:t>
      </w:r>
      <w:r>
        <w:rPr>
          <w:rFonts w:cstheme="minorHAnsi"/>
          <w:lang w:val="en-US"/>
        </w:rPr>
        <w:t xml:space="preserve">. </w:t>
      </w:r>
    </w:p>
    <w:p w14:paraId="16504B4C" w14:textId="0C886595" w:rsidR="00F249B4" w:rsidRDefault="00F249B4" w:rsidP="00F249B4">
      <w:pPr>
        <w:shd w:val="clear" w:color="auto" w:fill="FFFFFF" w:themeFill="background1"/>
        <w:spacing w:after="0" w:line="240" w:lineRule="auto"/>
        <w:ind w:firstLine="708"/>
        <w:rPr>
          <w:rFonts w:cstheme="minorHAnsi"/>
          <w:lang w:val="en-US"/>
        </w:rPr>
      </w:pPr>
      <w:r>
        <w:rPr>
          <w:rFonts w:cstheme="minorHAnsi"/>
          <w:lang w:val="en-US"/>
        </w:rPr>
        <w:t>Methods in Ecology and Evolution 3: 217-223.</w:t>
      </w:r>
    </w:p>
    <w:p w14:paraId="31D4BA1D" w14:textId="66DF0F06" w:rsidR="00E25D1E" w:rsidRPr="00DD318E" w:rsidRDefault="00E25D1E" w:rsidP="00E25D1E">
      <w:pPr>
        <w:shd w:val="clear" w:color="auto" w:fill="FFFFFF" w:themeFill="background1"/>
        <w:spacing w:after="0" w:line="240" w:lineRule="auto"/>
        <w:rPr>
          <w:rFonts w:cstheme="minorHAnsi"/>
          <w:lang w:val="en-US"/>
        </w:rPr>
      </w:pPr>
      <w:r>
        <w:rPr>
          <w:rFonts w:cstheme="minorHAnsi"/>
          <w:lang w:val="en-US"/>
        </w:rPr>
        <w:t xml:space="preserve">Roberts, Sean. </w:t>
      </w:r>
      <w:r w:rsidRPr="00DD318E">
        <w:rPr>
          <w:rFonts w:cstheme="minorHAnsi"/>
          <w:lang w:val="en-US"/>
        </w:rPr>
        <w:t xml:space="preserve">2013. Altitude and ejectives: hypotheses up in the air. Replicated Typo. </w:t>
      </w:r>
    </w:p>
    <w:p w14:paraId="25D793A9" w14:textId="69F2784C" w:rsidR="00E25D1E" w:rsidRDefault="00895E58" w:rsidP="00E25D1E">
      <w:pPr>
        <w:shd w:val="clear" w:color="auto" w:fill="FFFFFF" w:themeFill="background1"/>
        <w:spacing w:after="0" w:line="240" w:lineRule="auto"/>
        <w:ind w:firstLine="708"/>
        <w:rPr>
          <w:rFonts w:cstheme="minorHAnsi"/>
          <w:lang w:val="en-US"/>
        </w:rPr>
      </w:pPr>
      <w:r>
        <w:fldChar w:fldCharType="begin"/>
      </w:r>
      <w:r w:rsidRPr="00895E58">
        <w:rPr>
          <w:lang w:val="en-US"/>
          <w:rPrChange w:id="1104" w:author="Reviewer" w:date="2020-08-13T18:39:00Z">
            <w:rPr/>
          </w:rPrChange>
        </w:rPr>
        <w:instrText xml:space="preserve"> HYPERLINK "http://www.replicatedtypo.com/altitude-and-ejectives-hypotheses-up-in-the-air/6324.html" </w:instrText>
      </w:r>
      <w:r>
        <w:fldChar w:fldCharType="separate"/>
      </w:r>
      <w:r w:rsidR="00E25D1E" w:rsidRPr="00DD318E">
        <w:rPr>
          <w:rStyle w:val="Hyperlink"/>
          <w:rFonts w:cstheme="minorHAnsi"/>
          <w:lang w:val="en-US"/>
        </w:rPr>
        <w:t>http://www.replicatedtypo.com/altitude-and-ejectives-hypotheses-up-in-the-air/6324.html</w:t>
      </w:r>
      <w:r>
        <w:rPr>
          <w:rStyle w:val="Hyperlink"/>
          <w:rFonts w:cstheme="minorHAnsi"/>
          <w:lang w:val="en-US"/>
        </w:rPr>
        <w:fldChar w:fldCharType="end"/>
      </w:r>
    </w:p>
    <w:p w14:paraId="71BD4C43" w14:textId="15241F75" w:rsidR="00E00B74" w:rsidRDefault="00E00B74" w:rsidP="00572825">
      <w:pPr>
        <w:shd w:val="clear" w:color="auto" w:fill="FFFFFF" w:themeFill="background1"/>
        <w:spacing w:after="0" w:line="240" w:lineRule="auto"/>
        <w:rPr>
          <w:rFonts w:cstheme="minorHAnsi"/>
          <w:lang w:val="en-US"/>
        </w:rPr>
      </w:pPr>
      <w:r>
        <w:rPr>
          <w:rFonts w:cstheme="minorHAnsi"/>
          <w:lang w:val="en-US"/>
        </w:rPr>
        <w:t xml:space="preserve">Roberts, Séan. 2018. Robust, causal, and incremental approaches to investigating linguistic </w:t>
      </w:r>
    </w:p>
    <w:p w14:paraId="0D04D988" w14:textId="48F4C884" w:rsidR="00E00B74" w:rsidRDefault="00E00B74" w:rsidP="00E00B74">
      <w:pPr>
        <w:shd w:val="clear" w:color="auto" w:fill="FFFFFF" w:themeFill="background1"/>
        <w:spacing w:after="0" w:line="240" w:lineRule="auto"/>
        <w:ind w:firstLine="708"/>
        <w:rPr>
          <w:rFonts w:cstheme="minorHAnsi"/>
          <w:lang w:val="en-US"/>
        </w:rPr>
      </w:pPr>
      <w:r>
        <w:rPr>
          <w:rFonts w:cstheme="minorHAnsi"/>
          <w:lang w:val="en-US"/>
        </w:rPr>
        <w:t xml:space="preserve">adaptation. Frontiers in Psychology 9: 166. </w:t>
      </w:r>
      <w:r w:rsidRPr="00E00B74">
        <w:rPr>
          <w:rFonts w:cstheme="minorHAnsi"/>
          <w:lang w:val="en-US"/>
        </w:rPr>
        <w:t>doi: 10.3389/fpsyg.2018.00166</w:t>
      </w:r>
    </w:p>
    <w:p w14:paraId="2AE25C8F" w14:textId="69FF9505" w:rsidR="00572825" w:rsidRDefault="00572825" w:rsidP="00572825">
      <w:pPr>
        <w:shd w:val="clear" w:color="auto" w:fill="FFFFFF" w:themeFill="background1"/>
        <w:spacing w:after="0" w:line="240" w:lineRule="auto"/>
        <w:rPr>
          <w:rFonts w:cstheme="minorHAnsi"/>
          <w:lang w:val="en-US"/>
        </w:rPr>
      </w:pPr>
      <w:r>
        <w:rPr>
          <w:rFonts w:cstheme="minorHAnsi"/>
          <w:lang w:val="en-US"/>
        </w:rPr>
        <w:t xml:space="preserve">Roberts, Séan, and James Winters. 2013. Linguistic diversity and traffic accidents: lessons from </w:t>
      </w:r>
    </w:p>
    <w:p w14:paraId="7112AFFE" w14:textId="4905B656" w:rsidR="00572825" w:rsidRDefault="00572825" w:rsidP="00572825">
      <w:pPr>
        <w:shd w:val="clear" w:color="auto" w:fill="FFFFFF" w:themeFill="background1"/>
        <w:spacing w:after="0" w:line="240" w:lineRule="auto"/>
        <w:ind w:firstLine="708"/>
        <w:rPr>
          <w:rFonts w:cstheme="minorHAnsi"/>
          <w:lang w:val="en-US"/>
        </w:rPr>
      </w:pPr>
      <w:r>
        <w:rPr>
          <w:rFonts w:cstheme="minorHAnsi"/>
          <w:lang w:val="en-US"/>
        </w:rPr>
        <w:t xml:space="preserve">statistical studies of cultural traits. PloS One 8 (8): </w:t>
      </w:r>
      <w:r w:rsidRPr="00572825">
        <w:rPr>
          <w:rFonts w:ascii="Arial" w:hAnsi="Arial" w:cs="Arial"/>
          <w:sz w:val="20"/>
          <w:szCs w:val="20"/>
          <w:lang w:val="en-US"/>
        </w:rPr>
        <w:t>e70902</w:t>
      </w:r>
      <w:r>
        <w:rPr>
          <w:rFonts w:ascii="Arial" w:hAnsi="Arial" w:cs="Arial"/>
          <w:sz w:val="20"/>
          <w:szCs w:val="20"/>
          <w:lang w:val="en-US"/>
        </w:rPr>
        <w:t>.</w:t>
      </w:r>
    </w:p>
    <w:p w14:paraId="2B8A5713" w14:textId="563602B5" w:rsidR="00572825" w:rsidRPr="00572825" w:rsidRDefault="00572825" w:rsidP="00572825">
      <w:pPr>
        <w:shd w:val="clear" w:color="auto" w:fill="FFFFFF" w:themeFill="background1"/>
        <w:spacing w:after="0" w:line="240" w:lineRule="auto"/>
        <w:rPr>
          <w:rFonts w:cstheme="minorHAnsi"/>
          <w:color w:val="0000FF"/>
          <w:u w:val="single"/>
          <w:lang w:val="en-US"/>
        </w:rPr>
      </w:pPr>
      <w:r w:rsidRPr="00DD318E">
        <w:rPr>
          <w:rFonts w:cstheme="minorHAnsi"/>
          <w:lang w:val="en-US"/>
        </w:rPr>
        <w:t>Sapir, E</w:t>
      </w:r>
      <w:r>
        <w:rPr>
          <w:rFonts w:cstheme="minorHAnsi"/>
          <w:lang w:val="en-US"/>
        </w:rPr>
        <w:t xml:space="preserve">dward. </w:t>
      </w:r>
      <w:r w:rsidRPr="00DD318E">
        <w:rPr>
          <w:rFonts w:cstheme="minorHAnsi"/>
          <w:lang w:val="en-US"/>
        </w:rPr>
        <w:t>1912. Language and Environment. American Anthropologist 14</w:t>
      </w:r>
      <w:r>
        <w:rPr>
          <w:rFonts w:cstheme="minorHAnsi"/>
          <w:lang w:val="en-US"/>
        </w:rPr>
        <w:t xml:space="preserve"> </w:t>
      </w:r>
      <w:r w:rsidRPr="00DD318E">
        <w:rPr>
          <w:rFonts w:cstheme="minorHAnsi"/>
          <w:lang w:val="en-US"/>
        </w:rPr>
        <w:t>(2)</w:t>
      </w:r>
      <w:r>
        <w:rPr>
          <w:rFonts w:cstheme="minorHAnsi"/>
          <w:lang w:val="en-US"/>
        </w:rPr>
        <w:t>:</w:t>
      </w:r>
      <w:r w:rsidRPr="00DD318E">
        <w:rPr>
          <w:rFonts w:cstheme="minorHAnsi"/>
          <w:lang w:val="en-US"/>
        </w:rPr>
        <w:t xml:space="preserve"> 226-242.</w:t>
      </w:r>
    </w:p>
    <w:p w14:paraId="03F4804A" w14:textId="7F171B21" w:rsidR="005B500B" w:rsidRPr="005D352A" w:rsidRDefault="005B500B" w:rsidP="0089280A">
      <w:pPr>
        <w:spacing w:after="0"/>
        <w:ind w:left="708"/>
      </w:pPr>
      <w:r w:rsidRPr="005B500B">
        <w:rPr>
          <w:lang w:val="en-US"/>
        </w:rPr>
        <w:t xml:space="preserve">Stan Development Team. 2018. RStan: the R interface to Stan. </w:t>
      </w:r>
      <w:r w:rsidRPr="00AA4FA3">
        <w:t xml:space="preserve">R package version 2.17.3.   </w:t>
      </w:r>
      <w:r w:rsidR="00895E58">
        <w:fldChar w:fldCharType="begin"/>
      </w:r>
      <w:r w:rsidR="00895E58" w:rsidRPr="00AA4FA3">
        <w:rPr>
          <w:rPrChange w:id="1105" w:author="Reviewer" w:date="2020-08-14T11:18:00Z">
            <w:rPr/>
          </w:rPrChange>
        </w:rPr>
        <w:instrText xml:space="preserve"> HYPERLINK "http://mc-stan.org" </w:instrText>
      </w:r>
      <w:r w:rsidR="00895E58">
        <w:fldChar w:fldCharType="separate"/>
      </w:r>
      <w:r w:rsidRPr="005D352A">
        <w:rPr>
          <w:rStyle w:val="Hyperlink"/>
        </w:rPr>
        <w:t>http://mc-stan.org</w:t>
      </w:r>
      <w:r w:rsidR="00895E58">
        <w:rPr>
          <w:rStyle w:val="Hyperlink"/>
        </w:rPr>
        <w:fldChar w:fldCharType="end"/>
      </w:r>
    </w:p>
    <w:p w14:paraId="581B1D3F" w14:textId="351F0B75" w:rsidR="005D352A" w:rsidRPr="00DD318E" w:rsidDel="000B2D5D" w:rsidRDefault="005D352A" w:rsidP="005D352A">
      <w:pPr>
        <w:shd w:val="clear" w:color="auto" w:fill="FFFFFF" w:themeFill="background1"/>
        <w:spacing w:after="0" w:line="240" w:lineRule="auto"/>
        <w:rPr>
          <w:del w:id="1106" w:author="Reviewer" w:date="2020-08-13T19:36:00Z"/>
          <w:rFonts w:cstheme="minorHAnsi"/>
          <w:lang w:val="en-US"/>
        </w:rPr>
      </w:pPr>
      <w:del w:id="1107" w:author="Reviewer" w:date="2020-08-13T19:36:00Z">
        <w:r w:rsidRPr="00DD318E" w:rsidDel="000B2D5D">
          <w:rPr>
            <w:rFonts w:cstheme="minorHAnsi"/>
            <w:lang w:val="en-US"/>
          </w:rPr>
          <w:delText>Scott, J</w:delText>
        </w:r>
        <w:r w:rsidDel="000B2D5D">
          <w:rPr>
            <w:rFonts w:cstheme="minorHAnsi"/>
            <w:lang w:val="en-US"/>
          </w:rPr>
          <w:delText xml:space="preserve">ames </w:delText>
        </w:r>
        <w:r w:rsidRPr="00DD318E" w:rsidDel="000B2D5D">
          <w:rPr>
            <w:rFonts w:cstheme="minorHAnsi"/>
            <w:lang w:val="en-US"/>
          </w:rPr>
          <w:delText xml:space="preserve">C. 2009. The art of not being governed: an anarchist history of Upland Southeast Asia. </w:delText>
        </w:r>
      </w:del>
    </w:p>
    <w:p w14:paraId="363CDDF0" w14:textId="4E6D5049" w:rsidR="005D352A" w:rsidRPr="005D352A" w:rsidDel="000B2D5D" w:rsidRDefault="005D352A" w:rsidP="005D352A">
      <w:pPr>
        <w:shd w:val="clear" w:color="auto" w:fill="FFFFFF" w:themeFill="background1"/>
        <w:spacing w:after="0" w:line="240" w:lineRule="auto"/>
        <w:ind w:firstLine="708"/>
        <w:rPr>
          <w:del w:id="1108" w:author="Reviewer" w:date="2020-08-13T19:36:00Z"/>
          <w:rFonts w:cstheme="minorHAnsi"/>
          <w:color w:val="0000FF"/>
          <w:u w:val="single"/>
          <w:lang w:val="en-US"/>
        </w:rPr>
      </w:pPr>
      <w:del w:id="1109" w:author="Reviewer" w:date="2020-08-13T19:36:00Z">
        <w:r w:rsidRPr="00DD318E" w:rsidDel="000B2D5D">
          <w:rPr>
            <w:rFonts w:cstheme="minorHAnsi"/>
            <w:lang w:val="en-US"/>
          </w:rPr>
          <w:delText xml:space="preserve">New Haven, CT/London, England: Yale University Press. </w:delText>
        </w:r>
      </w:del>
    </w:p>
    <w:p w14:paraId="58A14674" w14:textId="0E5D8ED3" w:rsidR="00E27A0D" w:rsidRDefault="00E27A0D" w:rsidP="00E27A0D">
      <w:pPr>
        <w:spacing w:after="0"/>
        <w:rPr>
          <w:lang w:val="en-US"/>
        </w:rPr>
      </w:pPr>
      <w:r>
        <w:rPr>
          <w:lang w:val="en-US"/>
        </w:rPr>
        <w:t xml:space="preserve">Thomason, Sarah G. 2015. Endangered languages: an introduction. Cambridge: Cambridge University </w:t>
      </w:r>
    </w:p>
    <w:p w14:paraId="4AE1E2EB" w14:textId="706B1F6B" w:rsidR="00E27A0D" w:rsidRDefault="00E27A0D" w:rsidP="00E27A0D">
      <w:pPr>
        <w:spacing w:after="0"/>
        <w:ind w:firstLine="709"/>
        <w:rPr>
          <w:lang w:val="en-US"/>
        </w:rPr>
      </w:pPr>
      <w:r>
        <w:rPr>
          <w:lang w:val="en-US"/>
        </w:rPr>
        <w:t>Press.</w:t>
      </w:r>
    </w:p>
    <w:p w14:paraId="014509D3" w14:textId="77777777" w:rsidR="00F05700" w:rsidRDefault="00F05700" w:rsidP="00F05700">
      <w:pPr>
        <w:spacing w:after="0" w:line="240" w:lineRule="auto"/>
        <w:rPr>
          <w:lang w:val="en-US"/>
        </w:rPr>
      </w:pPr>
      <w:r>
        <w:rPr>
          <w:rFonts w:cstheme="minorHAnsi"/>
          <w:lang w:val="en-US"/>
        </w:rPr>
        <w:t>Thordarson, Fridrik. 2009. Ossetic language. In: Encyclopedia Iranica Online.</w:t>
      </w:r>
      <w:r w:rsidRPr="00F05700">
        <w:rPr>
          <w:lang w:val="en-US"/>
        </w:rPr>
        <w:t xml:space="preserve"> </w:t>
      </w:r>
    </w:p>
    <w:p w14:paraId="7E96C82D" w14:textId="602B8974" w:rsidR="00F05700" w:rsidRPr="00F05700" w:rsidRDefault="00F05700" w:rsidP="00F05700">
      <w:pPr>
        <w:spacing w:after="0" w:line="240" w:lineRule="auto"/>
        <w:ind w:firstLine="708"/>
        <w:rPr>
          <w:rFonts w:cstheme="minorHAnsi"/>
          <w:lang w:val="en-US"/>
        </w:rPr>
      </w:pPr>
      <w:r w:rsidRPr="00F05700">
        <w:rPr>
          <w:rFonts w:cstheme="minorHAnsi"/>
          <w:lang w:val="en-US"/>
        </w:rPr>
        <w:t>http://www.iranicaonline.org/articles/ossetic</w:t>
      </w:r>
    </w:p>
    <w:p w14:paraId="45FF5393" w14:textId="716D0647" w:rsidR="00F4648A" w:rsidRPr="00F4648A" w:rsidRDefault="00F4648A" w:rsidP="00F4648A">
      <w:pPr>
        <w:spacing w:after="0"/>
        <w:rPr>
          <w:lang w:val="en-US"/>
        </w:rPr>
      </w:pPr>
      <w:r w:rsidRPr="00BA1A45">
        <w:rPr>
          <w:lang w:val="en-US"/>
        </w:rPr>
        <w:t xml:space="preserve">Thurston, W.R. 1987. </w:t>
      </w:r>
      <w:r w:rsidRPr="00F4648A">
        <w:rPr>
          <w:lang w:val="en-US"/>
        </w:rPr>
        <w:t xml:space="preserve">Processes of change in the languages of North-Western New Britain. </w:t>
      </w:r>
    </w:p>
    <w:p w14:paraId="404DE232" w14:textId="0E2BA873" w:rsidR="00552049" w:rsidRPr="00552049" w:rsidRDefault="00F4648A" w:rsidP="00552049">
      <w:pPr>
        <w:spacing w:after="0"/>
        <w:ind w:left="708"/>
        <w:rPr>
          <w:lang w:val="en-US"/>
        </w:rPr>
      </w:pPr>
      <w:r w:rsidRPr="00F4648A">
        <w:rPr>
          <w:lang w:val="en-US"/>
        </w:rPr>
        <w:t>Canberra: Department of Linguistics, Research School of Pacific Studies, Australian National University.</w:t>
      </w:r>
    </w:p>
    <w:p w14:paraId="19213167" w14:textId="77777777" w:rsidR="00552049" w:rsidRDefault="00552049" w:rsidP="00552049">
      <w:pPr>
        <w:shd w:val="clear" w:color="auto" w:fill="FFFFFF" w:themeFill="background1"/>
        <w:spacing w:after="0"/>
        <w:rPr>
          <w:lang w:val="en-US"/>
        </w:rPr>
      </w:pPr>
      <w:r w:rsidRPr="00552049">
        <w:rPr>
          <w:lang w:val="en-US"/>
        </w:rPr>
        <w:t xml:space="preserve">Tikkanen, Bertil. 2008. Some areal phonological isoglosses in the transit zone between South and </w:t>
      </w:r>
    </w:p>
    <w:p w14:paraId="51A19E97" w14:textId="65077C5B" w:rsidR="00552049" w:rsidRDefault="00552049" w:rsidP="00552049">
      <w:pPr>
        <w:shd w:val="clear" w:color="auto" w:fill="FFFFFF" w:themeFill="background1"/>
        <w:spacing w:after="0"/>
        <w:ind w:left="708"/>
        <w:rPr>
          <w:lang w:val="en-US"/>
        </w:rPr>
      </w:pPr>
      <w:r w:rsidRPr="00552049">
        <w:rPr>
          <w:lang w:val="en-US"/>
        </w:rPr>
        <w:t>Central Asia. In: Israr-ud-Din (ed.): Proceedings of the Third International Hindu Kush Cultural Conference (Chitral, 26–30 September, 1995), 250-262. Oxford/New York: Oxford University Press.</w:t>
      </w:r>
    </w:p>
    <w:p w14:paraId="1F08BA92" w14:textId="77777777" w:rsidR="0069265A" w:rsidRDefault="0069265A" w:rsidP="0069265A">
      <w:pPr>
        <w:spacing w:after="0" w:line="240" w:lineRule="auto"/>
        <w:rPr>
          <w:rStyle w:val="st"/>
          <w:lang w:val="en-US"/>
        </w:rPr>
      </w:pPr>
      <w:r>
        <w:rPr>
          <w:rStyle w:val="st"/>
          <w:lang w:val="en-US"/>
        </w:rPr>
        <w:lastRenderedPageBreak/>
        <w:t xml:space="preserve">Trudgill, Peter. 1974. Linguistic change and diffusion: description and explanation in sociolinguistic </w:t>
      </w:r>
    </w:p>
    <w:p w14:paraId="6B3AA3F2" w14:textId="6D779129" w:rsidR="0069265A" w:rsidRDefault="0069265A" w:rsidP="0069265A">
      <w:pPr>
        <w:spacing w:after="0" w:line="240" w:lineRule="auto"/>
        <w:ind w:firstLine="708"/>
        <w:rPr>
          <w:lang w:val="en-US"/>
        </w:rPr>
      </w:pPr>
      <w:r>
        <w:rPr>
          <w:rStyle w:val="st"/>
          <w:lang w:val="en-US"/>
        </w:rPr>
        <w:t>dialect geography. Language in Society 3 (2): 215-246.</w:t>
      </w:r>
    </w:p>
    <w:p w14:paraId="232AB06C" w14:textId="6BF2833D" w:rsidR="00F4648A" w:rsidRPr="00D16699" w:rsidRDefault="00F4648A" w:rsidP="00036E2E">
      <w:pPr>
        <w:spacing w:after="0"/>
        <w:rPr>
          <w:lang w:val="en-US"/>
        </w:rPr>
      </w:pPr>
      <w:r w:rsidRPr="00F4648A">
        <w:rPr>
          <w:lang w:val="en-US"/>
        </w:rPr>
        <w:t>Trudgill, Peter. 2011. S</w:t>
      </w:r>
      <w:r>
        <w:rPr>
          <w:lang w:val="en-US"/>
        </w:rPr>
        <w:t xml:space="preserve">ociolinguistic typology: social determinants of linguistic complexity. </w:t>
      </w:r>
      <w:r w:rsidRPr="00D16699">
        <w:rPr>
          <w:lang w:val="en-US"/>
        </w:rPr>
        <w:t xml:space="preserve">Oxford: </w:t>
      </w:r>
    </w:p>
    <w:p w14:paraId="03AFCC51" w14:textId="71A6B2EA" w:rsidR="00F4648A" w:rsidRPr="00D16699" w:rsidRDefault="00F4648A" w:rsidP="00F4648A">
      <w:pPr>
        <w:spacing w:after="0"/>
        <w:ind w:firstLine="708"/>
        <w:rPr>
          <w:lang w:val="en-US"/>
        </w:rPr>
      </w:pPr>
      <w:r w:rsidRPr="00D16699">
        <w:rPr>
          <w:lang w:val="en-US"/>
        </w:rPr>
        <w:t>Oxford University Press.</w:t>
      </w:r>
    </w:p>
    <w:p w14:paraId="6D51E99F" w14:textId="77777777" w:rsidR="00215E13" w:rsidRDefault="00215E13" w:rsidP="00215E13">
      <w:pPr>
        <w:spacing w:after="0" w:line="240" w:lineRule="auto"/>
        <w:rPr>
          <w:rFonts w:cstheme="minorHAnsi"/>
          <w:lang w:val="en-US"/>
        </w:rPr>
      </w:pPr>
      <w:r w:rsidRPr="00215E13">
        <w:rPr>
          <w:rFonts w:cstheme="minorHAnsi"/>
          <w:lang w:val="en-US"/>
        </w:rPr>
        <w:t xml:space="preserve">Tuite, Kevin. </w:t>
      </w:r>
      <w:r>
        <w:rPr>
          <w:rFonts w:cstheme="minorHAnsi"/>
          <w:lang w:val="en-US"/>
        </w:rPr>
        <w:t>1999. The myth of the Caucasian Sprachbund: the case of ergativity. Lingua 108 (1): 1-</w:t>
      </w:r>
    </w:p>
    <w:p w14:paraId="5DEB44BE" w14:textId="56329383" w:rsidR="00215E13" w:rsidRPr="00215E13" w:rsidRDefault="00215E13" w:rsidP="00215E13">
      <w:pPr>
        <w:spacing w:after="0" w:line="240" w:lineRule="auto"/>
        <w:ind w:firstLine="708"/>
        <w:rPr>
          <w:rFonts w:cstheme="minorHAnsi"/>
          <w:lang w:val="en-US"/>
        </w:rPr>
      </w:pPr>
      <w:r>
        <w:rPr>
          <w:rFonts w:cstheme="minorHAnsi"/>
          <w:lang w:val="en-US"/>
        </w:rPr>
        <w:t>26.</w:t>
      </w:r>
    </w:p>
    <w:p w14:paraId="6B24A79C" w14:textId="493A5568" w:rsidR="005C638E" w:rsidRDefault="005C638E" w:rsidP="00036E2E">
      <w:pPr>
        <w:spacing w:after="0"/>
        <w:rPr>
          <w:lang w:val="en-US"/>
        </w:rPr>
      </w:pPr>
      <w:r w:rsidRPr="005C638E">
        <w:rPr>
          <w:lang w:val="en-US"/>
        </w:rPr>
        <w:t>Urban, Matthias. 2012. An</w:t>
      </w:r>
      <w:r>
        <w:rPr>
          <w:lang w:val="en-US"/>
        </w:rPr>
        <w:t xml:space="preserve">alyzability and semantic associations in referring expression: a study in </w:t>
      </w:r>
    </w:p>
    <w:p w14:paraId="11AE575A" w14:textId="650E2815" w:rsidR="005C638E" w:rsidRPr="005C638E" w:rsidRDefault="005C638E" w:rsidP="005C638E">
      <w:pPr>
        <w:spacing w:after="0"/>
        <w:ind w:left="708"/>
        <w:rPr>
          <w:lang w:val="en-US"/>
        </w:rPr>
      </w:pPr>
      <w:r>
        <w:rPr>
          <w:lang w:val="en-US"/>
        </w:rPr>
        <w:t>comparative lexicology. Dissertation, Max Planck Institute for Evolutionary Anthropology/Leiden University.</w:t>
      </w:r>
    </w:p>
    <w:p w14:paraId="010BBD3D" w14:textId="54E5DF24" w:rsidR="00036E2E" w:rsidRDefault="007234CB" w:rsidP="00036E2E">
      <w:pPr>
        <w:spacing w:after="0"/>
      </w:pPr>
      <w:r w:rsidRPr="00D16699">
        <w:t xml:space="preserve">Urban, Matthias. </w:t>
      </w:r>
      <w:r w:rsidRPr="007234CB">
        <w:t>2018. Sprachlandschaften: über d</w:t>
      </w:r>
      <w:r>
        <w:t xml:space="preserve">ie Rolle von Sprache in der Beziehung </w:t>
      </w:r>
      <w:r w:rsidR="00036E2E">
        <w:t xml:space="preserve">zwischen </w:t>
      </w:r>
    </w:p>
    <w:p w14:paraId="78B5751A" w14:textId="1CD54326" w:rsidR="007234CB" w:rsidRDefault="00036E2E" w:rsidP="00036E2E">
      <w:pPr>
        <w:spacing w:after="0"/>
        <w:ind w:firstLine="708"/>
      </w:pPr>
      <w:r>
        <w:t>Mensch und Umwelt. Würzburg: Königshausen &amp; Neumann.</w:t>
      </w:r>
    </w:p>
    <w:p w14:paraId="7F65C756" w14:textId="77777777" w:rsidR="00CB75C7" w:rsidRDefault="005B5649" w:rsidP="005B5649">
      <w:pPr>
        <w:spacing w:after="0"/>
        <w:rPr>
          <w:lang w:val="en-US"/>
        </w:rPr>
      </w:pPr>
      <w:r w:rsidRPr="005B5649">
        <w:rPr>
          <w:lang w:val="en-US"/>
        </w:rPr>
        <w:t xml:space="preserve">Urban, </w:t>
      </w:r>
      <w:r w:rsidR="00F90F6E">
        <w:rPr>
          <w:lang w:val="en-US"/>
        </w:rPr>
        <w:t>Matthias</w:t>
      </w:r>
      <w:r w:rsidR="00CB75C7">
        <w:rPr>
          <w:lang w:val="en-US"/>
        </w:rPr>
        <w:t xml:space="preserve">, </w:t>
      </w:r>
      <w:r w:rsidRPr="005B5649">
        <w:rPr>
          <w:lang w:val="en-US"/>
        </w:rPr>
        <w:t xml:space="preserve">Hugo Reyes-Centeno, Kate Bellamy, and Matthias Pache. </w:t>
      </w:r>
      <w:r w:rsidR="00CB75C7">
        <w:rPr>
          <w:lang w:val="en-US"/>
        </w:rPr>
        <w:t xml:space="preserve">2018. </w:t>
      </w:r>
      <w:r w:rsidRPr="005B5649">
        <w:rPr>
          <w:lang w:val="en-US"/>
        </w:rPr>
        <w:t xml:space="preserve">The areal typology </w:t>
      </w:r>
    </w:p>
    <w:p w14:paraId="3C7DC93E" w14:textId="7E9D2D18" w:rsidR="005B5649" w:rsidRPr="005B5649" w:rsidRDefault="005B5649" w:rsidP="00CB75C7">
      <w:pPr>
        <w:spacing w:after="0"/>
        <w:ind w:left="708"/>
        <w:rPr>
          <w:lang w:val="en-US"/>
        </w:rPr>
      </w:pPr>
      <w:r w:rsidRPr="005B5649">
        <w:rPr>
          <w:lang w:val="en-US"/>
        </w:rPr>
        <w:t>of western Middle and South America: towards a comprehensive view. Linguistics 52 (6): 1403-1463.</w:t>
      </w:r>
    </w:p>
    <w:p w14:paraId="17E9D23E" w14:textId="0D42B53E" w:rsidR="00036E2E" w:rsidRPr="00036E2E" w:rsidRDefault="00036E2E" w:rsidP="00036E2E">
      <w:pPr>
        <w:spacing w:after="0"/>
        <w:rPr>
          <w:lang w:val="en-US"/>
        </w:rPr>
      </w:pPr>
      <w:r w:rsidRPr="00036E2E">
        <w:rPr>
          <w:lang w:val="en-US"/>
        </w:rPr>
        <w:t xml:space="preserve">Urban, Matthias. </w:t>
      </w:r>
      <w:del w:id="1110" w:author="Reviewer" w:date="2020-08-13T19:57:00Z">
        <w:r w:rsidRPr="00036E2E" w:rsidDel="00BC3CB4">
          <w:rPr>
            <w:lang w:val="en-US"/>
          </w:rPr>
          <w:delText>To appear.</w:delText>
        </w:r>
      </w:del>
      <w:ins w:id="1111" w:author="Reviewer" w:date="2020-08-13T19:57:00Z">
        <w:r w:rsidR="00BC3CB4">
          <w:rPr>
            <w:lang w:val="en-US"/>
          </w:rPr>
          <w:t>2020.</w:t>
        </w:r>
      </w:ins>
      <w:r w:rsidRPr="00036E2E">
        <w:rPr>
          <w:lang w:val="en-US"/>
        </w:rPr>
        <w:t xml:space="preserve"> M</w:t>
      </w:r>
      <w:r>
        <w:rPr>
          <w:lang w:val="en-US"/>
        </w:rPr>
        <w:t>ountain Linguistics. Language and Linguistics Compass</w:t>
      </w:r>
      <w:ins w:id="1112" w:author="Reviewer" w:date="2020-08-13T19:57:00Z">
        <w:r w:rsidR="00BC3CB4">
          <w:rPr>
            <w:lang w:val="en-US"/>
          </w:rPr>
          <w:t xml:space="preserve"> </w:t>
        </w:r>
        <w:r w:rsidR="00BC3CB4" w:rsidRPr="00BC3CB4">
          <w:rPr>
            <w:lang w:val="en-US"/>
          </w:rPr>
          <w:t>e12393</w:t>
        </w:r>
      </w:ins>
      <w:del w:id="1113" w:author="Reviewer" w:date="2020-08-13T19:57:00Z">
        <w:r w:rsidDel="00BC3CB4">
          <w:rPr>
            <w:lang w:val="en-US"/>
          </w:rPr>
          <w:delText>.</w:delText>
        </w:r>
      </w:del>
    </w:p>
    <w:p w14:paraId="75F725BE" w14:textId="77777777" w:rsidR="00F90F6E" w:rsidRDefault="00F90F6E" w:rsidP="00F90F6E">
      <w:pPr>
        <w:spacing w:after="0"/>
        <w:rPr>
          <w:lang w:val="en-US"/>
        </w:rPr>
      </w:pPr>
      <w:r>
        <w:rPr>
          <w:lang w:val="en-US"/>
        </w:rPr>
        <w:t xml:space="preserve">Vasishth, </w:t>
      </w:r>
      <w:r w:rsidRPr="00F90F6E">
        <w:rPr>
          <w:lang w:val="en-US"/>
        </w:rPr>
        <w:t>Shravan</w:t>
      </w:r>
      <w:r>
        <w:rPr>
          <w:lang w:val="en-US"/>
        </w:rPr>
        <w:t>,</w:t>
      </w:r>
      <w:r w:rsidRPr="00F90F6E">
        <w:rPr>
          <w:lang w:val="en-US"/>
        </w:rPr>
        <w:t xml:space="preserve"> </w:t>
      </w:r>
      <w:r>
        <w:rPr>
          <w:lang w:val="en-US"/>
        </w:rPr>
        <w:t>B</w:t>
      </w:r>
      <w:r w:rsidRPr="00F90F6E">
        <w:rPr>
          <w:lang w:val="en-US"/>
        </w:rPr>
        <w:t xml:space="preserve">runo Nicenboim, Mary E. Beckman, Fangfang Li, and Eun Jong Kong. </w:t>
      </w:r>
      <w:r>
        <w:rPr>
          <w:lang w:val="en-US"/>
        </w:rPr>
        <w:t xml:space="preserve">2018. </w:t>
      </w:r>
    </w:p>
    <w:p w14:paraId="27C47D51" w14:textId="0228A806" w:rsidR="007234CB" w:rsidRDefault="00F90F6E" w:rsidP="00F90F6E">
      <w:pPr>
        <w:spacing w:after="0"/>
        <w:ind w:left="708"/>
        <w:rPr>
          <w:lang w:val="en-US"/>
        </w:rPr>
      </w:pPr>
      <w:r w:rsidRPr="00F90F6E">
        <w:rPr>
          <w:lang w:val="en-US"/>
        </w:rPr>
        <w:t>Bayesian data analysis in the phonetic sciences: A tutorial introduction. Journal of Phonetics, 71:</w:t>
      </w:r>
      <w:r>
        <w:rPr>
          <w:lang w:val="en-US"/>
        </w:rPr>
        <w:t xml:space="preserve"> 141-161.</w:t>
      </w:r>
    </w:p>
    <w:p w14:paraId="3B42D454" w14:textId="77777777" w:rsidR="00F249B4" w:rsidRDefault="00F249B4" w:rsidP="00F249B4">
      <w:pPr>
        <w:spacing w:after="0"/>
        <w:rPr>
          <w:lang w:val="en-US"/>
        </w:rPr>
      </w:pPr>
      <w:r w:rsidRPr="00F249B4">
        <w:rPr>
          <w:lang w:val="en-US"/>
        </w:rPr>
        <w:t>Zhang, Menghan, Shi Yan, Wuyun Pan, a</w:t>
      </w:r>
      <w:r>
        <w:rPr>
          <w:lang w:val="en-US"/>
        </w:rPr>
        <w:t xml:space="preserve">nd Li Jin. 2019. </w:t>
      </w:r>
      <w:r w:rsidRPr="00F249B4">
        <w:rPr>
          <w:lang w:val="en-US"/>
        </w:rPr>
        <w:t>Phylogenetic evidence for Sino-Tibetan or</w:t>
      </w:r>
      <w:r>
        <w:rPr>
          <w:lang w:val="en-US"/>
        </w:rPr>
        <w:t xml:space="preserve">igin </w:t>
      </w:r>
    </w:p>
    <w:p w14:paraId="6CC2A9E5" w14:textId="03F7EC40" w:rsidR="00F249B4" w:rsidRPr="00F249B4" w:rsidRDefault="00F249B4" w:rsidP="00F249B4">
      <w:pPr>
        <w:spacing w:after="0"/>
        <w:ind w:firstLine="708"/>
        <w:rPr>
          <w:lang w:val="en-US"/>
        </w:rPr>
      </w:pPr>
      <w:r>
        <w:rPr>
          <w:lang w:val="en-US"/>
        </w:rPr>
        <w:t>in northern China in the Late Neolithic. Nature 569: 112-115.</w:t>
      </w:r>
    </w:p>
    <w:sectPr w:rsidR="00F249B4" w:rsidRPr="00F249B4">
      <w:footerReference w:type="default" r:id="rId54"/>
      <w:pgSz w:w="11906" w:h="16838"/>
      <w:pgMar w:top="1417" w:right="1417" w:bottom="1134" w:left="1417"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0" w:author="Microsoft Office User" w:date="2020-08-13T12:16:00Z" w:initials="MOU">
    <w:p w14:paraId="7EF0C96C" w14:textId="01A7CA86" w:rsidR="00E64C20" w:rsidRPr="00895E58" w:rsidRDefault="00E64C20">
      <w:pPr>
        <w:pStyle w:val="Kommentartext"/>
        <w:rPr>
          <w:lang w:val="en-US"/>
        </w:rPr>
      </w:pPr>
      <w:r>
        <w:rPr>
          <w:rStyle w:val="Kommentarzeichen"/>
        </w:rPr>
        <w:annotationRef/>
      </w:r>
      <w:r w:rsidRPr="00895E58">
        <w:rPr>
          <w:lang w:val="en-US"/>
        </w:rPr>
        <w:t>This is a nice overview, but we’re lacking any statements about what this paper is about and what we do and find. Perhaps an overview paragraph at the end? What do you think?</w:t>
      </w:r>
    </w:p>
  </w:comment>
  <w:comment w:id="1" w:author="Reviewer" w:date="2020-08-13T19:07:00Z" w:initials="M">
    <w:p w14:paraId="6ECA9A0F" w14:textId="48EDC29E" w:rsidR="00E64C20" w:rsidRPr="002B47B7" w:rsidRDefault="00E64C20">
      <w:pPr>
        <w:pStyle w:val="Kommentartext"/>
        <w:rPr>
          <w:lang w:val="en-US"/>
        </w:rPr>
      </w:pPr>
      <w:r>
        <w:rPr>
          <w:rStyle w:val="Kommentarzeichen"/>
        </w:rPr>
        <w:annotationRef/>
      </w:r>
      <w:r w:rsidRPr="002B47B7">
        <w:rPr>
          <w:lang w:val="en-US"/>
        </w:rPr>
        <w:t>Yeah I think you‘r</w:t>
      </w:r>
      <w:r>
        <w:rPr>
          <w:lang w:val="en-US"/>
        </w:rPr>
        <w:t>e right…my idea was that the discussion somehow flows smoothly from section 1 to section 2 that slowly introduces the context for the present paper, but that may only work in the mind of someone who knows how the paper develops…</w:t>
      </w:r>
    </w:p>
  </w:comment>
  <w:comment w:id="26" w:author="Microsoft Office User" w:date="2020-08-13T12:12:00Z" w:initials="MOU">
    <w:p w14:paraId="7188F782" w14:textId="0C378862" w:rsidR="00E64C20" w:rsidRPr="00895E58" w:rsidRDefault="00E64C20">
      <w:pPr>
        <w:pStyle w:val="Kommentartext"/>
        <w:rPr>
          <w:lang w:val="en-US"/>
        </w:rPr>
      </w:pPr>
      <w:r>
        <w:rPr>
          <w:rStyle w:val="Kommentarzeichen"/>
        </w:rPr>
        <w:annotationRef/>
      </w:r>
      <w:r w:rsidRPr="00895E58">
        <w:rPr>
          <w:lang w:val="en-US"/>
        </w:rPr>
        <w:t>Are these really capitalized in the quote? If so, we should put them in [B]rackets to signal that.</w:t>
      </w:r>
    </w:p>
  </w:comment>
  <w:comment w:id="27" w:author="Reviewer" w:date="2020-08-13T18:43:00Z" w:initials="M">
    <w:p w14:paraId="165840E5" w14:textId="7B82435B" w:rsidR="00E64C20" w:rsidRPr="00895E58" w:rsidRDefault="00E64C20">
      <w:pPr>
        <w:pStyle w:val="Kommentartext"/>
        <w:rPr>
          <w:lang w:val="en-US"/>
        </w:rPr>
      </w:pPr>
      <w:r>
        <w:rPr>
          <w:rStyle w:val="Kommentarzeichen"/>
        </w:rPr>
        <w:annotationRef/>
      </w:r>
      <w:r w:rsidRPr="00895E58">
        <w:rPr>
          <w:lang w:val="en-US"/>
        </w:rPr>
        <w:t>They really are…b</w:t>
      </w:r>
      <w:r>
        <w:rPr>
          <w:lang w:val="en-US"/>
        </w:rPr>
        <w:t>ut to the contrary I’d think that the initials should be put in [b]rackets if we normalize the capitalization, i.e. mess around with the quote. That’s how I learned it at least…. Hmm..</w:t>
      </w:r>
    </w:p>
  </w:comment>
  <w:comment w:id="42" w:author="Microsoft Office User" w:date="2020-08-13T12:15:00Z" w:initials="MOU">
    <w:p w14:paraId="290D5133" w14:textId="77777777" w:rsidR="00E64C20" w:rsidRPr="00895E58" w:rsidRDefault="00E64C20" w:rsidP="00C60350">
      <w:pPr>
        <w:rPr>
          <w:lang w:val="en-US"/>
        </w:rPr>
      </w:pPr>
      <w:r>
        <w:rPr>
          <w:rStyle w:val="Kommentarzeichen"/>
        </w:rPr>
        <w:annotationRef/>
      </w:r>
      <w:r w:rsidRPr="00895E58">
        <w:rPr>
          <w:lang w:val="en-US"/>
        </w:rPr>
        <w:t xml:space="preserve">Phase?  Perhaps we should cite this volume of LT here? </w:t>
      </w:r>
      <w:hyperlink r:id="rId1" w:history="1">
        <w:r w:rsidRPr="00895E58">
          <w:rPr>
            <w:rStyle w:val="Hyperlink"/>
            <w:lang w:val="en-US"/>
          </w:rPr>
          <w:t>https://old.linguistlist.org/issues/28/28-794.html</w:t>
        </w:r>
      </w:hyperlink>
    </w:p>
    <w:p w14:paraId="0E5D7D32" w14:textId="10989191" w:rsidR="00E64C20" w:rsidRPr="00895E58" w:rsidRDefault="00E64C20">
      <w:pPr>
        <w:pStyle w:val="Kommentartext"/>
        <w:rPr>
          <w:lang w:val="en-US"/>
        </w:rPr>
      </w:pPr>
    </w:p>
  </w:comment>
  <w:comment w:id="43" w:author="Reviewer" w:date="2020-08-13T18:58:00Z" w:initials="M">
    <w:p w14:paraId="307863A4" w14:textId="6BD7AA99" w:rsidR="00E64C20" w:rsidRPr="002B47B7" w:rsidRDefault="00E64C20">
      <w:pPr>
        <w:pStyle w:val="Kommentartext"/>
        <w:rPr>
          <w:lang w:val="en-US"/>
        </w:rPr>
      </w:pPr>
      <w:r>
        <w:rPr>
          <w:rStyle w:val="Kommentarzeichen"/>
        </w:rPr>
        <w:annotationRef/>
      </w:r>
      <w:r w:rsidRPr="002B47B7">
        <w:rPr>
          <w:lang w:val="en-US"/>
        </w:rPr>
        <w:t>I think the Bickel paper i</w:t>
      </w:r>
      <w:r>
        <w:rPr>
          <w:lang w:val="en-US"/>
        </w:rPr>
        <w:t>s the better reference for this point. I’ve moved the ref to the end of this sentence.</w:t>
      </w:r>
    </w:p>
  </w:comment>
  <w:comment w:id="121" w:author="Microsoft Office User" w:date="2020-08-13T12:17:00Z" w:initials="MOU">
    <w:p w14:paraId="4A4C4517" w14:textId="3B84496A" w:rsidR="00E64C20" w:rsidRPr="00895E58" w:rsidRDefault="00E64C20">
      <w:pPr>
        <w:pStyle w:val="Kommentartext"/>
        <w:rPr>
          <w:lang w:val="en-US"/>
        </w:rPr>
      </w:pPr>
      <w:r>
        <w:rPr>
          <w:rStyle w:val="Kommentarzeichen"/>
        </w:rPr>
        <w:annotationRef/>
      </w:r>
      <w:r w:rsidRPr="00895E58">
        <w:rPr>
          <w:lang w:val="en-US"/>
        </w:rPr>
        <w:t>One argument or reasoning here that we don’t mention (at least not yet) is that there are clear enviromental effects on human genetics. Papers like https://dx.doi.org/10.3390%2Fgenes10020150</w:t>
      </w:r>
    </w:p>
  </w:comment>
  <w:comment w:id="122" w:author="Reviewer" w:date="2020-08-13T20:01:00Z" w:initials="M">
    <w:p w14:paraId="6E41B0C7" w14:textId="238F047B" w:rsidR="00E64C20" w:rsidRPr="00BC3CB4" w:rsidRDefault="00E64C20">
      <w:pPr>
        <w:pStyle w:val="Kommentartext"/>
        <w:rPr>
          <w:lang w:val="en-US"/>
        </w:rPr>
      </w:pPr>
      <w:r>
        <w:rPr>
          <w:rStyle w:val="Kommentarzeichen"/>
        </w:rPr>
        <w:annotationRef/>
      </w:r>
      <w:r w:rsidRPr="00BC3CB4">
        <w:rPr>
          <w:lang w:val="en-US"/>
        </w:rPr>
        <w:t xml:space="preserve">Not sure we need </w:t>
      </w:r>
      <w:r>
        <w:rPr>
          <w:lang w:val="en-US"/>
        </w:rPr>
        <w:t xml:space="preserve">this but I’ve added a hint to that with two references right to the first sentence of section 1. </w:t>
      </w:r>
    </w:p>
  </w:comment>
  <w:comment w:id="145" w:author="Reviewer" w:date="2020-08-13T19:00:00Z" w:initials="M">
    <w:p w14:paraId="518625E8" w14:textId="21733A07" w:rsidR="00E64C20" w:rsidRPr="002B47B7" w:rsidRDefault="00E64C20">
      <w:pPr>
        <w:pStyle w:val="Kommentartext"/>
        <w:rPr>
          <w:lang w:val="en-US"/>
        </w:rPr>
      </w:pPr>
      <w:r>
        <w:rPr>
          <w:rStyle w:val="Kommentarzeichen"/>
        </w:rPr>
        <w:annotationRef/>
      </w:r>
      <w:r w:rsidRPr="002B47B7">
        <w:rPr>
          <w:lang w:val="en-US"/>
        </w:rPr>
        <w:t>Can you add that t</w:t>
      </w:r>
      <w:r>
        <w:rPr>
          <w:lang w:val="en-US"/>
        </w:rPr>
        <w:t>o the references please?</w:t>
      </w:r>
    </w:p>
  </w:comment>
  <w:comment w:id="183" w:author="Microsoft Office User" w:date="2020-08-13T12:56:00Z" w:initials="MOU">
    <w:p w14:paraId="270E9417" w14:textId="71D05E08" w:rsidR="00E64C20" w:rsidRPr="00895E58" w:rsidRDefault="00E64C20">
      <w:pPr>
        <w:pStyle w:val="Kommentartext"/>
        <w:rPr>
          <w:lang w:val="en-US"/>
        </w:rPr>
      </w:pPr>
      <w:r>
        <w:rPr>
          <w:rStyle w:val="Kommentarzeichen"/>
        </w:rPr>
        <w:annotationRef/>
      </w:r>
      <w:r w:rsidRPr="00895E58">
        <w:rPr>
          <w:lang w:val="en-US"/>
        </w:rPr>
        <w:t>Compare Everett 2014b?</w:t>
      </w:r>
    </w:p>
  </w:comment>
  <w:comment w:id="184" w:author="Reviewer" w:date="2020-08-13T19:04:00Z" w:initials="M">
    <w:p w14:paraId="1625A112" w14:textId="65E4D2A4" w:rsidR="00E64C20" w:rsidRPr="002B47B7" w:rsidRDefault="00E64C20">
      <w:pPr>
        <w:pStyle w:val="Kommentartext"/>
        <w:rPr>
          <w:lang w:val="en-US"/>
        </w:rPr>
      </w:pPr>
      <w:r>
        <w:rPr>
          <w:rStyle w:val="Kommentarzeichen"/>
        </w:rPr>
        <w:annotationRef/>
      </w:r>
      <w:r w:rsidRPr="002B47B7">
        <w:rPr>
          <w:lang w:val="en-US"/>
        </w:rPr>
        <w:t>Published i</w:t>
      </w:r>
      <w:r>
        <w:rPr>
          <w:lang w:val="en-US"/>
        </w:rPr>
        <w:t xml:space="preserve">n November 2013 according to the website: </w:t>
      </w:r>
      <w:r w:rsidRPr="002B47B7">
        <w:rPr>
          <w:lang w:val="en-US"/>
        </w:rPr>
        <w:t>https://ling.auf.net/lingbuzz/001944</w:t>
      </w:r>
    </w:p>
  </w:comment>
  <w:comment w:id="361" w:author="Reviewer" w:date="2020-07-07T10:18:00Z" w:initials="M">
    <w:p w14:paraId="13FBAD9F" w14:textId="60C8EE9C" w:rsidR="00E64C20" w:rsidRPr="00887C67" w:rsidRDefault="00E64C20">
      <w:pPr>
        <w:pStyle w:val="Kommentartext"/>
        <w:rPr>
          <w:lang w:val="en-US"/>
        </w:rPr>
      </w:pPr>
      <w:r>
        <w:rPr>
          <w:rStyle w:val="Kommentarzeichen"/>
        </w:rPr>
        <w:annotationRef/>
      </w:r>
      <w:r w:rsidRPr="00887C67">
        <w:rPr>
          <w:lang w:val="en-US"/>
        </w:rPr>
        <w:t>[ADD SOME EXPLANATIONS FOR T</w:t>
      </w:r>
      <w:r>
        <w:rPr>
          <w:lang w:val="en-US"/>
        </w:rPr>
        <w:t>HE RATIONALE UNDERLYING THIS HIERARCHY]</w:t>
      </w:r>
    </w:p>
  </w:comment>
  <w:comment w:id="407" w:author="Reviewer" w:date="2020-07-07T10:18:00Z" w:initials="M">
    <w:p w14:paraId="200D2867" w14:textId="269DEF8D" w:rsidR="00E64C20" w:rsidRPr="00887C67" w:rsidRDefault="00E64C20" w:rsidP="00887C67">
      <w:pPr>
        <w:rPr>
          <w:lang w:val="en-US" w:eastAsia="de-DE"/>
        </w:rPr>
      </w:pPr>
      <w:r>
        <w:rPr>
          <w:rStyle w:val="Kommentarzeichen"/>
        </w:rPr>
        <w:annotationRef/>
      </w:r>
      <w:r>
        <w:rPr>
          <w:lang w:val="en-US" w:eastAsia="de-DE"/>
        </w:rPr>
        <w:t>[ADD DESCRIPTION OF HOW VALUES WERE OBTAINED]</w:t>
      </w:r>
    </w:p>
  </w:comment>
  <w:comment w:id="408" w:author="Reviewer" w:date="2020-07-07T10:21:00Z" w:initials="M">
    <w:p w14:paraId="3D2948E3" w14:textId="32E823AD" w:rsidR="00E64C20" w:rsidRPr="00E4639E" w:rsidRDefault="00E64C20">
      <w:pPr>
        <w:pStyle w:val="Kommentartext"/>
        <w:rPr>
          <w:lang w:val="en-US"/>
        </w:rPr>
      </w:pPr>
      <w:r>
        <w:rPr>
          <w:rStyle w:val="Kommentarzeichen"/>
        </w:rPr>
        <w:annotationRef/>
      </w:r>
      <w:r w:rsidRPr="00E4639E">
        <w:rPr>
          <w:lang w:val="en-US"/>
        </w:rPr>
        <w:t>Check which version to c</w:t>
      </w:r>
      <w:r>
        <w:rPr>
          <w:lang w:val="en-US"/>
        </w:rPr>
        <w:t>ite.</w:t>
      </w:r>
    </w:p>
  </w:comment>
  <w:comment w:id="452" w:author="Microsoft Office User" w:date="2020-08-13T14:39:00Z" w:initials="MOU">
    <w:p w14:paraId="64276FBE" w14:textId="71C24719" w:rsidR="00E64C20" w:rsidRPr="00895E58" w:rsidRDefault="00E64C20">
      <w:pPr>
        <w:pStyle w:val="Kommentartext"/>
        <w:rPr>
          <w:lang w:val="en-US"/>
        </w:rPr>
      </w:pPr>
      <w:r>
        <w:rPr>
          <w:rStyle w:val="Kommentarzeichen"/>
        </w:rPr>
        <w:annotationRef/>
      </w:r>
      <w:r w:rsidRPr="00895E58">
        <w:rPr>
          <w:lang w:val="en-US"/>
        </w:rPr>
        <w:t>Maybe we should use „classification“ throughout?</w:t>
      </w:r>
    </w:p>
  </w:comment>
  <w:comment w:id="453" w:author="Reviewer" w:date="2020-08-13T19:32:00Z" w:initials="M">
    <w:p w14:paraId="523F09F5" w14:textId="39FB6AC7" w:rsidR="00E64C20" w:rsidRPr="000B2D5D" w:rsidRDefault="00E64C20">
      <w:pPr>
        <w:pStyle w:val="Kommentartext"/>
        <w:rPr>
          <w:lang w:val="en-US"/>
        </w:rPr>
      </w:pPr>
      <w:r>
        <w:rPr>
          <w:rStyle w:val="Kommentarzeichen"/>
        </w:rPr>
        <w:annotationRef/>
      </w:r>
      <w:r w:rsidRPr="000B2D5D">
        <w:rPr>
          <w:lang w:val="en-US"/>
        </w:rPr>
        <w:t>Break</w:t>
      </w:r>
      <w:r>
        <w:rPr>
          <w:lang w:val="en-US"/>
        </w:rPr>
        <w:t>down not good? I’ve replaced it by “partitioning” but if that’s not good either feel free to switch to “classification”</w:t>
      </w:r>
    </w:p>
  </w:comment>
  <w:comment w:id="465" w:author="Microsoft Office User" w:date="2020-08-13T14:40:00Z" w:initials="MOU">
    <w:p w14:paraId="7DFC37A4" w14:textId="6AFE35C0" w:rsidR="00E64C20" w:rsidRPr="00895E58" w:rsidRDefault="00E64C20">
      <w:pPr>
        <w:pStyle w:val="Kommentartext"/>
        <w:rPr>
          <w:lang w:val="en-US"/>
        </w:rPr>
      </w:pPr>
      <w:r>
        <w:rPr>
          <w:rStyle w:val="Kommentarzeichen"/>
        </w:rPr>
        <w:annotationRef/>
      </w:r>
      <w:r w:rsidRPr="00895E58">
        <w:rPr>
          <w:lang w:val="en-US"/>
        </w:rPr>
        <w:t>Hence, you extended the classification to include …</w:t>
      </w:r>
    </w:p>
  </w:comment>
  <w:comment w:id="466" w:author="Reviewer" w:date="2020-08-13T19:35:00Z" w:initials="M">
    <w:p w14:paraId="367BCECA" w14:textId="0A0C678E" w:rsidR="00E64C20" w:rsidRPr="000B2D5D" w:rsidRDefault="00E64C20">
      <w:pPr>
        <w:pStyle w:val="Kommentartext"/>
        <w:rPr>
          <w:lang w:val="en-US"/>
        </w:rPr>
      </w:pPr>
      <w:r>
        <w:rPr>
          <w:rStyle w:val="Kommentarzeichen"/>
        </w:rPr>
        <w:annotationRef/>
      </w:r>
      <w:r w:rsidRPr="000B2D5D">
        <w:rPr>
          <w:lang w:val="en-US"/>
        </w:rPr>
        <w:t>Hmm I</w:t>
      </w:r>
      <w:r>
        <w:rPr>
          <w:lang w:val="en-US"/>
        </w:rPr>
        <w:t xml:space="preserve"> don’t understand your comment…</w:t>
      </w:r>
    </w:p>
  </w:comment>
  <w:comment w:id="579" w:author="Microsoft Office User" w:date="2020-08-13T15:23:00Z" w:initials="MOU">
    <w:p w14:paraId="3138BC87" w14:textId="77D60147" w:rsidR="00E64C20" w:rsidRPr="00895E58" w:rsidRDefault="00E64C20">
      <w:pPr>
        <w:pStyle w:val="Kommentartext"/>
        <w:rPr>
          <w:lang w:val="en-US"/>
        </w:rPr>
      </w:pPr>
      <w:r>
        <w:rPr>
          <w:rStyle w:val="Kommentarzeichen"/>
        </w:rPr>
        <w:annotationRef/>
      </w:r>
      <w:r w:rsidRPr="00895E58">
        <w:rPr>
          <w:lang w:val="en-US"/>
        </w:rPr>
        <w:t>This is surely not the first reference for this.</w:t>
      </w:r>
    </w:p>
  </w:comment>
  <w:comment w:id="580" w:author="Reviewer" w:date="2020-08-13T19:40:00Z" w:initials="M">
    <w:p w14:paraId="58FF25D9" w14:textId="1955E02D" w:rsidR="00E64C20" w:rsidRPr="007B12EB" w:rsidRDefault="00E64C20">
      <w:pPr>
        <w:pStyle w:val="Kommentartext"/>
        <w:rPr>
          <w:lang w:val="en-US"/>
        </w:rPr>
      </w:pPr>
      <w:r>
        <w:rPr>
          <w:rStyle w:val="Kommentarzeichen"/>
        </w:rPr>
        <w:annotationRef/>
      </w:r>
      <w:r w:rsidRPr="007B12EB">
        <w:rPr>
          <w:lang w:val="en-US"/>
        </w:rPr>
        <w:t>Sure,  but it is i</w:t>
      </w:r>
      <w:r>
        <w:rPr>
          <w:lang w:val="en-US"/>
        </w:rPr>
        <w:t>n the context of such research on environmental influences on language structure…</w:t>
      </w:r>
    </w:p>
  </w:comment>
  <w:comment w:id="596" w:author="Microsoft Office User" w:date="2020-08-13T15:24:00Z" w:initials="MOU">
    <w:p w14:paraId="1759B9B4" w14:textId="60DD9BE0" w:rsidR="00E64C20" w:rsidRPr="00895E58" w:rsidRDefault="00E64C20">
      <w:pPr>
        <w:pStyle w:val="Kommentartext"/>
        <w:rPr>
          <w:lang w:val="en-US"/>
        </w:rPr>
      </w:pPr>
      <w:r>
        <w:rPr>
          <w:rStyle w:val="Kommentarzeichen"/>
        </w:rPr>
        <w:annotationRef/>
      </w:r>
      <w:r w:rsidRPr="00895E58">
        <w:rPr>
          <w:lang w:val="en-US"/>
        </w:rPr>
        <w:t>Any reasoning on the number of warmups and iterations?</w:t>
      </w:r>
    </w:p>
  </w:comment>
  <w:comment w:id="598" w:author="Microsoft Office User" w:date="2020-08-13T15:25:00Z" w:initials="MOU">
    <w:p w14:paraId="1391BDF8" w14:textId="71E7EC45" w:rsidR="00E64C20" w:rsidRPr="00895E58" w:rsidRDefault="00E64C20">
      <w:pPr>
        <w:pStyle w:val="Kommentartext"/>
        <w:rPr>
          <w:lang w:val="en-US"/>
        </w:rPr>
      </w:pPr>
      <w:r>
        <w:rPr>
          <w:rStyle w:val="Kommentarzeichen"/>
        </w:rPr>
        <w:annotationRef/>
      </w:r>
      <w:r w:rsidRPr="00895E58">
        <w:rPr>
          <w:lang w:val="en-US"/>
        </w:rPr>
        <w:t>Should these go into the SI?</w:t>
      </w:r>
    </w:p>
  </w:comment>
  <w:comment w:id="599" w:author="Reviewer" w:date="2020-08-13T20:35:00Z" w:initials="M">
    <w:p w14:paraId="03E6B7D5" w14:textId="21C812A6" w:rsidR="00E64C20" w:rsidRPr="0093451C" w:rsidRDefault="00E64C20">
      <w:pPr>
        <w:pStyle w:val="Kommentartext"/>
        <w:rPr>
          <w:lang w:val="en-US"/>
        </w:rPr>
      </w:pPr>
      <w:r>
        <w:rPr>
          <w:rStyle w:val="Kommentarzeichen"/>
        </w:rPr>
        <w:annotationRef/>
      </w:r>
      <w:r>
        <w:rPr>
          <w:lang w:val="en-US"/>
        </w:rPr>
        <w:t>Yeah w</w:t>
      </w:r>
      <w:r w:rsidRPr="0093451C">
        <w:rPr>
          <w:lang w:val="en-US"/>
        </w:rPr>
        <w:t>hy not? Annotated code i</w:t>
      </w:r>
      <w:r>
        <w:rPr>
          <w:lang w:val="en-US"/>
        </w:rPr>
        <w:t>s in the script…</w:t>
      </w:r>
    </w:p>
  </w:comment>
  <w:comment w:id="600" w:author="Reviewer" w:date="2020-07-13T09:03:00Z" w:initials="M">
    <w:p w14:paraId="41428E30" w14:textId="77777777" w:rsidR="00E64C20" w:rsidRPr="001E2DF1" w:rsidRDefault="00E64C20" w:rsidP="005F7FCB">
      <w:pPr>
        <w:pStyle w:val="Kommentartext"/>
        <w:rPr>
          <w:lang w:val="en-US"/>
        </w:rPr>
      </w:pPr>
      <w:r>
        <w:rPr>
          <w:rStyle w:val="Kommentarzeichen"/>
        </w:rPr>
        <w:annotationRef/>
      </w:r>
      <w:r w:rsidRPr="001E2DF1">
        <w:rPr>
          <w:lang w:val="en-US"/>
        </w:rPr>
        <w:t>Note that untransformed the 95% c</w:t>
      </w:r>
      <w:r>
        <w:rPr>
          <w:lang w:val="en-US"/>
        </w:rPr>
        <w:t>redibility inverval does contain zero</w:t>
      </w:r>
    </w:p>
  </w:comment>
  <w:comment w:id="601" w:author="Reviewer" w:date="2020-07-13T08:06:00Z" w:initials="M">
    <w:p w14:paraId="3155A4CD" w14:textId="77777777" w:rsidR="00E64C20" w:rsidRPr="008F3A39" w:rsidRDefault="00E64C20" w:rsidP="005F7FCB">
      <w:pPr>
        <w:pStyle w:val="Kommentartext"/>
        <w:rPr>
          <w:lang w:val="en-US"/>
        </w:rPr>
      </w:pPr>
      <w:r>
        <w:rPr>
          <w:rStyle w:val="Kommentarzeichen"/>
        </w:rPr>
        <w:annotationRef/>
      </w:r>
      <w:r w:rsidRPr="008F3A39">
        <w:rPr>
          <w:lang w:val="en-US"/>
        </w:rPr>
        <w:t>For reporting, I’ve converted t</w:t>
      </w:r>
      <w:r>
        <w:rPr>
          <w:lang w:val="en-US"/>
        </w:rPr>
        <w:t>he estimates back to actual altitudes rather than the log10 of it and then to probabilities. While the figures look plausible, I am not sure I did this right, it’s gotta be vetted carefully.</w:t>
      </w:r>
    </w:p>
  </w:comment>
  <w:comment w:id="618" w:author="Reviewer" w:date="2020-08-14T11:12:00Z" w:initials="M">
    <w:p w14:paraId="4BFD5DC0" w14:textId="326BBA64" w:rsidR="003A6CB2" w:rsidRPr="003A6CB2" w:rsidRDefault="003A6CB2">
      <w:pPr>
        <w:pStyle w:val="Kommentartext"/>
        <w:rPr>
          <w:lang w:val="en-US"/>
        </w:rPr>
      </w:pPr>
      <w:r>
        <w:rPr>
          <w:rStyle w:val="Kommentarzeichen"/>
        </w:rPr>
        <w:annotationRef/>
      </w:r>
      <w:r w:rsidRPr="003A6CB2">
        <w:rPr>
          <w:lang w:val="en-US"/>
        </w:rPr>
        <w:t>P</w:t>
      </w:r>
      <w:r>
        <w:rPr>
          <w:lang w:val="en-US"/>
        </w:rPr>
        <w:t>p_check for the uvulars model looks iffy. If that’s confirmed we might have to take this stuff out again.</w:t>
      </w:r>
    </w:p>
  </w:comment>
  <w:comment w:id="658" w:author="Reviewer" w:date="2020-07-08T11:26:00Z" w:initials="M">
    <w:p w14:paraId="4724F8ED" w14:textId="6D516717" w:rsidR="00E64C20" w:rsidRPr="006206A0" w:rsidRDefault="00E64C20">
      <w:pPr>
        <w:pStyle w:val="Kommentartext"/>
        <w:rPr>
          <w:lang w:val="en-US"/>
        </w:rPr>
      </w:pPr>
      <w:r>
        <w:rPr>
          <w:rStyle w:val="Kommentarzeichen"/>
        </w:rPr>
        <w:annotationRef/>
      </w:r>
      <w:r w:rsidRPr="006206A0">
        <w:rPr>
          <w:lang w:val="en-US"/>
        </w:rPr>
        <w:t xml:space="preserve">Leverage of </w:t>
      </w:r>
      <w:r>
        <w:rPr>
          <w:lang w:val="en-US"/>
        </w:rPr>
        <w:t xml:space="preserve">far-right </w:t>
      </w:r>
      <w:r w:rsidRPr="006206A0">
        <w:rPr>
          <w:lang w:val="en-US"/>
        </w:rPr>
        <w:t>points?</w:t>
      </w:r>
    </w:p>
  </w:comment>
  <w:comment w:id="659" w:author="Microsoft Office User" w:date="2020-08-13T15:29:00Z" w:initials="MOU">
    <w:p w14:paraId="3A0A8E09" w14:textId="09957AF1" w:rsidR="00E64C20" w:rsidRPr="00895E58" w:rsidRDefault="00E64C20">
      <w:pPr>
        <w:pStyle w:val="Kommentartext"/>
        <w:rPr>
          <w:lang w:val="en-US"/>
        </w:rPr>
      </w:pPr>
      <w:r>
        <w:rPr>
          <w:rStyle w:val="Kommentarzeichen"/>
        </w:rPr>
        <w:annotationRef/>
      </w:r>
      <w:r w:rsidRPr="00895E58">
        <w:rPr>
          <w:lang w:val="en-US"/>
        </w:rPr>
        <w:t>Note sure why this paragraph isn’t breaking words correctly. Word.</w:t>
      </w:r>
    </w:p>
  </w:comment>
  <w:comment w:id="678" w:author="Microsoft Office User" w:date="2020-08-13T15:33:00Z" w:initials="MOU">
    <w:p w14:paraId="6C5C2193" w14:textId="3112C084" w:rsidR="00E64C20" w:rsidRPr="00895E58" w:rsidRDefault="00E64C20">
      <w:pPr>
        <w:pStyle w:val="Kommentartext"/>
        <w:rPr>
          <w:lang w:val="en-US"/>
        </w:rPr>
      </w:pPr>
      <w:r>
        <w:rPr>
          <w:rStyle w:val="Kommentarzeichen"/>
        </w:rPr>
        <w:annotationRef/>
      </w:r>
      <w:r w:rsidRPr="00895E58">
        <w:rPr>
          <w:lang w:val="en-US"/>
        </w:rPr>
        <w:t>Should we also cite Alena?</w:t>
      </w:r>
    </w:p>
  </w:comment>
  <w:comment w:id="679" w:author="Reviewer" w:date="2020-08-13T19:45:00Z" w:initials="M">
    <w:p w14:paraId="09574608" w14:textId="7D1D67DC" w:rsidR="00E64C20" w:rsidRPr="007B12EB" w:rsidRDefault="00E64C20">
      <w:pPr>
        <w:pStyle w:val="Kommentartext"/>
        <w:rPr>
          <w:lang w:val="en-US"/>
        </w:rPr>
      </w:pPr>
      <w:r>
        <w:rPr>
          <w:rStyle w:val="Kommentarzeichen"/>
        </w:rPr>
        <w:annotationRef/>
      </w:r>
      <w:r w:rsidRPr="007B12EB">
        <w:rPr>
          <w:lang w:val="en-US"/>
        </w:rPr>
        <w:t>I‘</w:t>
      </w:r>
      <w:r>
        <w:rPr>
          <w:lang w:val="en-US"/>
        </w:rPr>
        <w:t xml:space="preserve">ve only cited the papers here that explain the reasoning and framework. Lena has contributed to applications in case studies that they’ve published … I don’t think they’re essential here but if you want to add them go ahead. </w:t>
      </w:r>
    </w:p>
  </w:comment>
  <w:comment w:id="705" w:author="Microsoft Office User" w:date="2020-08-13T15:40:00Z" w:initials="MOU">
    <w:p w14:paraId="07F8CD83" w14:textId="5050E42B" w:rsidR="00E64C20" w:rsidRPr="00895E58" w:rsidRDefault="00E64C20">
      <w:pPr>
        <w:pStyle w:val="Kommentartext"/>
        <w:rPr>
          <w:lang w:val="en-US"/>
        </w:rPr>
      </w:pPr>
      <w:r>
        <w:rPr>
          <w:rStyle w:val="Kommentarzeichen"/>
        </w:rPr>
        <w:annotationRef/>
      </w:r>
      <w:r w:rsidRPr="00895E58">
        <w:rPr>
          <w:lang w:val="en-US"/>
        </w:rPr>
        <w:t>TODO: add the figures from the emails.</w:t>
      </w:r>
    </w:p>
  </w:comment>
  <w:comment w:id="698" w:author="Reviewer" w:date="2020-07-10T13:59:00Z" w:initials="M">
    <w:p w14:paraId="2BE4AAAA" w14:textId="1019067B" w:rsidR="00E64C20" w:rsidRPr="0069265A" w:rsidRDefault="00E64C20">
      <w:pPr>
        <w:pStyle w:val="Kommentartext"/>
        <w:rPr>
          <w:lang w:val="en-US"/>
        </w:rPr>
      </w:pPr>
      <w:r>
        <w:rPr>
          <w:rStyle w:val="Kommentarzeichen"/>
        </w:rPr>
        <w:annotationRef/>
      </w:r>
      <w:r w:rsidRPr="0069265A">
        <w:rPr>
          <w:lang w:val="en-US"/>
        </w:rPr>
        <w:t>ADD DISCUSSION OF HARALD’S GRAMMAR M</w:t>
      </w:r>
      <w:r>
        <w:rPr>
          <w:lang w:val="en-US"/>
        </w:rPr>
        <w:t>INING HERE. FIGURES IN PARENTHESES ARE FOR THE BOOSTED SAMPLES</w:t>
      </w:r>
    </w:p>
  </w:comment>
  <w:comment w:id="714" w:author="Microsoft Office User" w:date="2020-08-13T15:42:00Z" w:initials="MOU">
    <w:p w14:paraId="5374492C" w14:textId="09F63C5E" w:rsidR="00E64C20" w:rsidRPr="00895E58" w:rsidRDefault="00E64C20">
      <w:pPr>
        <w:pStyle w:val="Kommentartext"/>
        <w:rPr>
          <w:lang w:val="en-US"/>
        </w:rPr>
      </w:pPr>
      <w:r>
        <w:rPr>
          <w:rStyle w:val="Kommentarzeichen"/>
        </w:rPr>
        <w:annotationRef/>
      </w:r>
      <w:r w:rsidRPr="00895E58">
        <w:rPr>
          <w:lang w:val="en-US"/>
        </w:rPr>
        <w:t>TODO: insert a more detailed descreiption</w:t>
      </w:r>
    </w:p>
  </w:comment>
  <w:comment w:id="738" w:author="Reviewer" w:date="2020-07-10T13:59:00Z" w:initials="M">
    <w:p w14:paraId="12CFCBA6" w14:textId="77777777" w:rsidR="00E64C20" w:rsidRPr="0069265A" w:rsidRDefault="00E64C20" w:rsidP="004633B8">
      <w:pPr>
        <w:pStyle w:val="Kommentartext"/>
        <w:rPr>
          <w:lang w:val="en-US"/>
        </w:rPr>
      </w:pPr>
      <w:r>
        <w:rPr>
          <w:rStyle w:val="Kommentarzeichen"/>
        </w:rPr>
        <w:annotationRef/>
      </w:r>
      <w:r w:rsidRPr="0069265A">
        <w:rPr>
          <w:lang w:val="en-US"/>
        </w:rPr>
        <w:t>ADD DISCUSSION OF HARALD’S GRAMMAR M</w:t>
      </w:r>
      <w:r>
        <w:rPr>
          <w:lang w:val="en-US"/>
        </w:rPr>
        <w:t>INING HERE. FIGURES IN PARENTHESES ARE FOR THE BOOSTED SAMPLES</w:t>
      </w:r>
    </w:p>
  </w:comment>
  <w:comment w:id="740" w:author="Microsoft Office User" w:date="2020-08-13T15:42:00Z" w:initials="MOU">
    <w:p w14:paraId="48C459E6" w14:textId="77777777" w:rsidR="00E64C20" w:rsidRPr="00895E58" w:rsidRDefault="00E64C20" w:rsidP="004633B8">
      <w:pPr>
        <w:pStyle w:val="Kommentartext"/>
        <w:rPr>
          <w:lang w:val="en-US"/>
        </w:rPr>
      </w:pPr>
      <w:r>
        <w:rPr>
          <w:rStyle w:val="Kommentarzeichen"/>
        </w:rPr>
        <w:annotationRef/>
      </w:r>
      <w:r w:rsidRPr="00895E58">
        <w:rPr>
          <w:lang w:val="en-US"/>
        </w:rPr>
        <w:t>TODO: insert a more detailed descreiption</w:t>
      </w:r>
    </w:p>
  </w:comment>
  <w:comment w:id="746" w:author="Microsoft Office User" w:date="2020-08-13T15:46:00Z" w:initials="MOU">
    <w:p w14:paraId="78AADB43" w14:textId="075D79A8" w:rsidR="00E64C20" w:rsidRPr="00895E58" w:rsidRDefault="00E64C20">
      <w:pPr>
        <w:pStyle w:val="Kommentartext"/>
        <w:rPr>
          <w:lang w:val="en-US"/>
        </w:rPr>
      </w:pPr>
      <w:r>
        <w:rPr>
          <w:rStyle w:val="Kommentarzeichen"/>
        </w:rPr>
        <w:annotationRef/>
      </w:r>
      <w:r w:rsidRPr="00895E58">
        <w:rPr>
          <w:lang w:val="en-US"/>
        </w:rPr>
        <w:t>TODO: correct/update</w:t>
      </w:r>
    </w:p>
  </w:comment>
  <w:comment w:id="755" w:author="Microsoft Office User" w:date="2020-08-13T15:47:00Z" w:initials="MOU">
    <w:p w14:paraId="262723A4" w14:textId="068844CD" w:rsidR="00E64C20" w:rsidRPr="00895E58" w:rsidRDefault="00E64C20">
      <w:pPr>
        <w:pStyle w:val="Kommentartext"/>
        <w:rPr>
          <w:lang w:val="en-US"/>
        </w:rPr>
      </w:pPr>
      <w:r>
        <w:rPr>
          <w:rStyle w:val="Kommentarzeichen"/>
        </w:rPr>
        <w:annotationRef/>
      </w:r>
      <w:r w:rsidRPr="00895E58">
        <w:rPr>
          <w:lang w:val="en-US"/>
        </w:rPr>
        <w:t>I think this term might be overloaded – how about „diachronic development“?</w:t>
      </w:r>
    </w:p>
  </w:comment>
  <w:comment w:id="756" w:author="Reviewer" w:date="2020-08-13T20:22:00Z" w:initials="M">
    <w:p w14:paraId="37FC463B" w14:textId="525D9275" w:rsidR="00E64C20" w:rsidRPr="00B92C43" w:rsidRDefault="00E64C20">
      <w:pPr>
        <w:pStyle w:val="Kommentartext"/>
        <w:rPr>
          <w:lang w:val="en-US"/>
        </w:rPr>
      </w:pPr>
      <w:r>
        <w:rPr>
          <w:rStyle w:val="Kommentarzeichen"/>
        </w:rPr>
        <w:annotationRef/>
      </w:r>
      <w:r w:rsidRPr="00B92C43">
        <w:rPr>
          <w:lang w:val="en-US"/>
        </w:rPr>
        <w:t>I couldn’t agree m</w:t>
      </w:r>
      <w:r>
        <w:rPr>
          <w:lang w:val="en-US"/>
        </w:rPr>
        <w:t>ore. I thought that this was now standard lingo in the relevant circles but I’m all the more happy to do without this evoluationary metaphor…</w:t>
      </w:r>
    </w:p>
  </w:comment>
  <w:comment w:id="773" w:author="Microsoft Office User" w:date="2020-08-13T16:06:00Z" w:initials="MOU">
    <w:p w14:paraId="44E21E91" w14:textId="39AF1D87" w:rsidR="00E64C20" w:rsidRDefault="00E64C20">
      <w:pPr>
        <w:pStyle w:val="Kommentartext"/>
        <w:rPr>
          <w:lang w:val="en-US"/>
        </w:rPr>
      </w:pPr>
      <w:bookmarkStart w:id="775" w:name="_Hlk48283727"/>
      <w:r>
        <w:rPr>
          <w:rStyle w:val="Kommentarzeichen"/>
        </w:rPr>
        <w:annotationRef/>
      </w:r>
      <w:r w:rsidRPr="00895E58">
        <w:rPr>
          <w:lang w:val="en-US"/>
        </w:rPr>
        <w:t>Caucasuses?</w:t>
      </w:r>
    </w:p>
    <w:p w14:paraId="2AA2CBED" w14:textId="7021C4E3" w:rsidR="00E64C20" w:rsidRPr="00895E58" w:rsidRDefault="00E64C20">
      <w:pPr>
        <w:pStyle w:val="Kommentartext"/>
        <w:rPr>
          <w:lang w:val="en-US"/>
        </w:rPr>
      </w:pPr>
    </w:p>
    <w:bookmarkEnd w:id="775"/>
  </w:comment>
  <w:comment w:id="774" w:author="Reviewer" w:date="2020-08-14T07:48:00Z" w:initials="M">
    <w:p w14:paraId="615A2C16" w14:textId="600D0FBE" w:rsidR="00E64C20" w:rsidRPr="00D1459A" w:rsidRDefault="00E64C20" w:rsidP="00D1459A">
      <w:pPr>
        <w:pStyle w:val="Kommentartext"/>
        <w:rPr>
          <w:lang w:val="en-US"/>
        </w:rPr>
      </w:pPr>
      <w:r>
        <w:rPr>
          <w:rStyle w:val="Kommentarzeichen"/>
        </w:rPr>
        <w:annotationRef/>
      </w:r>
      <w:r w:rsidRPr="00D1459A">
        <w:annotationRef/>
      </w:r>
    </w:p>
    <w:p w14:paraId="089D79F2" w14:textId="26BCAFE4" w:rsidR="00E64C20" w:rsidRPr="00D1459A" w:rsidRDefault="00E64C20" w:rsidP="00D1459A">
      <w:pPr>
        <w:pStyle w:val="Kommentartext"/>
        <w:rPr>
          <w:lang w:val="en-US"/>
        </w:rPr>
      </w:pPr>
      <w:r>
        <w:rPr>
          <w:lang w:val="en-US"/>
        </w:rPr>
        <w:t>h</w:t>
      </w:r>
      <w:r w:rsidRPr="00D1459A">
        <w:rPr>
          <w:lang w:val="en-US"/>
        </w:rPr>
        <w:t>ttps://en.wikipedia.org/wiki/North_Caucasus</w:t>
      </w:r>
    </w:p>
    <w:p w14:paraId="621C56D2" w14:textId="1C5BDEAE" w:rsidR="00E64C20" w:rsidRPr="00D1459A" w:rsidRDefault="00E64C20">
      <w:pPr>
        <w:pStyle w:val="Kommentartext"/>
        <w:rPr>
          <w:lang w:val="en-US"/>
        </w:rPr>
      </w:pPr>
    </w:p>
  </w:comment>
  <w:comment w:id="835" w:author="Microsoft Office User" w:date="2020-08-13T16:16:00Z" w:initials="MOU">
    <w:p w14:paraId="33314619" w14:textId="61DEBE79" w:rsidR="00E64C20" w:rsidRPr="00895E58" w:rsidRDefault="00E64C20">
      <w:pPr>
        <w:pStyle w:val="Kommentartext"/>
        <w:rPr>
          <w:lang w:val="en-US"/>
        </w:rPr>
      </w:pPr>
      <w:r>
        <w:rPr>
          <w:rStyle w:val="Kommentarzeichen"/>
        </w:rPr>
        <w:annotationRef/>
      </w:r>
      <w:r w:rsidRPr="00895E58">
        <w:rPr>
          <w:lang w:val="en-US"/>
        </w:rPr>
        <w:t>Why couldn’t we take into account Liu 2010?</w:t>
      </w:r>
    </w:p>
  </w:comment>
  <w:comment w:id="836" w:author="Reviewer" w:date="2020-08-13T20:24:00Z" w:initials="M">
    <w:p w14:paraId="4822D6AC" w14:textId="28F6CDF7" w:rsidR="00E64C20" w:rsidRPr="00B92C43" w:rsidRDefault="00E64C20">
      <w:pPr>
        <w:pStyle w:val="Kommentartext"/>
        <w:rPr>
          <w:lang w:val="en-US"/>
        </w:rPr>
      </w:pPr>
      <w:r>
        <w:rPr>
          <w:rStyle w:val="Kommentarzeichen"/>
        </w:rPr>
        <w:annotationRef/>
      </w:r>
      <w:r w:rsidRPr="00B92C43">
        <w:rPr>
          <w:lang w:val="en-US"/>
        </w:rPr>
        <w:t>Bec</w:t>
      </w:r>
      <w:r>
        <w:rPr>
          <w:lang w:val="en-US"/>
        </w:rPr>
        <w:t>ause it’s in Chinese. Welcome to the future!</w:t>
      </w:r>
    </w:p>
  </w:comment>
  <w:comment w:id="838" w:author="Microsoft Office User" w:date="2020-08-13T16:17:00Z" w:initials="MOU">
    <w:p w14:paraId="63F0F7F1" w14:textId="3FF14E70" w:rsidR="00E64C20" w:rsidRPr="00895E58" w:rsidRDefault="00E64C20">
      <w:pPr>
        <w:pStyle w:val="Kommentartext"/>
        <w:rPr>
          <w:lang w:val="en-US"/>
        </w:rPr>
      </w:pPr>
      <w:r>
        <w:rPr>
          <w:rStyle w:val="Kommentarzeichen"/>
        </w:rPr>
        <w:annotationRef/>
      </w:r>
      <w:r w:rsidRPr="00895E58">
        <w:rPr>
          <w:lang w:val="en-US"/>
        </w:rPr>
        <w:t>TODO: we need to be careful when we say „reconstructed“ in light of the stochastic character mappings – all we are doing is using phylogenetic inference to generatet he probability that uvulars (or ejectives or whatever) were present at the root oft he phylogeny. In a linguistic sense, we are not doing anything with regard to reconstruction in the classical sense.</w:t>
      </w:r>
    </w:p>
  </w:comment>
  <w:comment w:id="907" w:author="Microsoft Office User" w:date="2020-08-13T16:35:00Z" w:initials="MOU">
    <w:p w14:paraId="78006E76" w14:textId="77777777" w:rsidR="00E64C20" w:rsidRPr="00895E58" w:rsidRDefault="00E64C20" w:rsidP="00C17695">
      <w:pPr>
        <w:pStyle w:val="Kommentartext"/>
        <w:rPr>
          <w:lang w:val="en-US"/>
        </w:rPr>
      </w:pPr>
      <w:r>
        <w:rPr>
          <w:rStyle w:val="Kommentarzeichen"/>
        </w:rPr>
        <w:annotationRef/>
      </w:r>
      <w:r w:rsidRPr="00895E58">
        <w:rPr>
          <w:lang w:val="en-US"/>
        </w:rPr>
        <w:t xml:space="preserve">Seems more like discussion. Also, paragraphs should not be one sentence. </w:t>
      </w:r>
      <w:r>
        <w:sym w:font="Wingdings" w:char="F04A"/>
      </w:r>
    </w:p>
  </w:comment>
  <w:comment w:id="911" w:author="Microsoft Office User" w:date="2020-08-13T16:35:00Z" w:initials="MOU">
    <w:p w14:paraId="1ECBCB8C" w14:textId="318B6C87" w:rsidR="00E64C20" w:rsidRPr="00895E58" w:rsidRDefault="00E64C20">
      <w:pPr>
        <w:pStyle w:val="Kommentartext"/>
        <w:rPr>
          <w:lang w:val="en-US"/>
        </w:rPr>
      </w:pPr>
      <w:r>
        <w:rPr>
          <w:rStyle w:val="Kommentarzeichen"/>
        </w:rPr>
        <w:annotationRef/>
      </w:r>
      <w:r w:rsidRPr="00895E58">
        <w:rPr>
          <w:lang w:val="en-US"/>
        </w:rPr>
        <w:t xml:space="preserve">Seems more like discussion. Also, paragraphs should not be one sentence. </w:t>
      </w:r>
      <w:r>
        <w:sym w:font="Wingdings" w:char="F04A"/>
      </w:r>
    </w:p>
  </w:comment>
  <w:comment w:id="939" w:author="Microsoft Office User" w:date="2020-08-13T16:39:00Z" w:initials="MOU">
    <w:p w14:paraId="19A17E8A" w14:textId="3B91E6F1" w:rsidR="00E64C20" w:rsidRPr="00895E58" w:rsidRDefault="00E64C20">
      <w:pPr>
        <w:pStyle w:val="Kommentartext"/>
        <w:rPr>
          <w:lang w:val="en-US"/>
        </w:rPr>
      </w:pPr>
      <w:r>
        <w:rPr>
          <w:rStyle w:val="Kommentarzeichen"/>
        </w:rPr>
        <w:annotationRef/>
      </w:r>
      <w:r w:rsidRPr="00895E58">
        <w:rPr>
          <w:lang w:val="en-US"/>
        </w:rPr>
        <w:t>TODO</w:t>
      </w:r>
    </w:p>
  </w:comment>
  <w:comment w:id="953" w:author="Microsoft Office User" w:date="2020-08-13T16:40:00Z" w:initials="MOU">
    <w:p w14:paraId="70824CED" w14:textId="6BF09956" w:rsidR="00E64C20" w:rsidRPr="00895E58" w:rsidRDefault="00E64C20">
      <w:pPr>
        <w:pStyle w:val="Kommentartext"/>
        <w:rPr>
          <w:lang w:val="en-US"/>
        </w:rPr>
      </w:pPr>
      <w:r>
        <w:rPr>
          <w:rStyle w:val="Kommentarzeichen"/>
        </w:rPr>
        <w:annotationRef/>
      </w:r>
      <w:r w:rsidRPr="00895E58">
        <w:rPr>
          <w:lang w:val="en-US"/>
        </w:rPr>
        <w:t>?</w:t>
      </w:r>
    </w:p>
  </w:comment>
  <w:comment w:id="954" w:author="Reviewer" w:date="2020-08-13T20:00:00Z" w:initials="M">
    <w:p w14:paraId="112396B2" w14:textId="51516F02" w:rsidR="00E64C20" w:rsidRPr="00D1459A" w:rsidRDefault="00E64C20">
      <w:pPr>
        <w:pStyle w:val="Kommentartext"/>
        <w:rPr>
          <w:lang w:val="en-US"/>
        </w:rPr>
      </w:pPr>
      <w:r>
        <w:rPr>
          <w:rStyle w:val="Kommentarzeichen"/>
        </w:rPr>
        <w:annotationRef/>
      </w:r>
      <w:r w:rsidRPr="00D1459A">
        <w:rPr>
          <w:lang w:val="en-US"/>
        </w:rPr>
        <w:t>The hypothesis…</w:t>
      </w:r>
    </w:p>
  </w:comment>
  <w:comment w:id="956" w:author="Microsoft Office User" w:date="2020-08-13T16:41:00Z" w:initials="MOU">
    <w:p w14:paraId="153456AE" w14:textId="6EE24F5E" w:rsidR="00E64C20" w:rsidRPr="00895E58" w:rsidRDefault="00E64C20">
      <w:pPr>
        <w:pStyle w:val="Kommentartext"/>
        <w:rPr>
          <w:lang w:val="en-US"/>
        </w:rPr>
      </w:pPr>
      <w:r>
        <w:rPr>
          <w:rStyle w:val="Kommentarzeichen"/>
        </w:rPr>
        <w:annotationRef/>
      </w:r>
      <w:r w:rsidRPr="00895E58">
        <w:rPr>
          <w:lang w:val="en-US"/>
        </w:rPr>
        <w:t>TODO</w:t>
      </w:r>
    </w:p>
  </w:comment>
  <w:comment w:id="971" w:author="Microsoft Office User" w:date="2020-08-13T16:43:00Z" w:initials="MOU">
    <w:p w14:paraId="3B592062" w14:textId="460BC93C" w:rsidR="00E64C20" w:rsidRPr="00895E58" w:rsidRDefault="00E64C20">
      <w:pPr>
        <w:pStyle w:val="Kommentartext"/>
        <w:rPr>
          <w:lang w:val="en-US"/>
        </w:rPr>
      </w:pPr>
      <w:r>
        <w:rPr>
          <w:rStyle w:val="Kommentarzeichen"/>
        </w:rPr>
        <w:annotationRef/>
      </w:r>
      <w:r w:rsidRPr="00895E58">
        <w:rPr>
          <w:lang w:val="en-US"/>
        </w:rPr>
        <w:t>But I thought it’s mainly borrowing that drives the distribution?</w:t>
      </w:r>
    </w:p>
  </w:comment>
  <w:comment w:id="972" w:author="Reviewer" w:date="2020-08-14T08:05:00Z" w:initials="M">
    <w:p w14:paraId="41EE5D82" w14:textId="3A0CBC7B" w:rsidR="00E64C20" w:rsidRPr="003E3E46" w:rsidRDefault="00E64C20">
      <w:pPr>
        <w:pStyle w:val="Kommentartext"/>
        <w:rPr>
          <w:lang w:val="en-US"/>
        </w:rPr>
      </w:pPr>
      <w:r>
        <w:rPr>
          <w:rStyle w:val="Kommentarzeichen"/>
        </w:rPr>
        <w:annotationRef/>
      </w:r>
      <w:r w:rsidRPr="003E3E46">
        <w:rPr>
          <w:lang w:val="en-US"/>
        </w:rPr>
        <w:t>Yep exactly. THat’s why sociolinguistic i</w:t>
      </w:r>
      <w:r>
        <w:rPr>
          <w:lang w:val="en-US"/>
        </w:rPr>
        <w:t>solation -i.e. lack of contact- leads to increased doubts….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7EF0C96C" w15:done="0"/>
  <w15:commentEx w15:paraId="6ECA9A0F" w15:paraIdParent="7EF0C96C" w15:done="0"/>
  <w15:commentEx w15:paraId="7188F782" w15:done="0"/>
  <w15:commentEx w15:paraId="165840E5" w15:paraIdParent="7188F782" w15:done="0"/>
  <w15:commentEx w15:paraId="0E5D7D32" w15:done="0"/>
  <w15:commentEx w15:paraId="307863A4" w15:paraIdParent="0E5D7D32" w15:done="0"/>
  <w15:commentEx w15:paraId="4A4C4517" w15:done="0"/>
  <w15:commentEx w15:paraId="6E41B0C7" w15:paraIdParent="4A4C4517" w15:done="0"/>
  <w15:commentEx w15:paraId="518625E8" w15:done="0"/>
  <w15:commentEx w15:paraId="270E9417" w15:done="0"/>
  <w15:commentEx w15:paraId="1625A112" w15:paraIdParent="270E9417" w15:done="0"/>
  <w15:commentEx w15:paraId="13FBAD9F" w15:done="0"/>
  <w15:commentEx w15:paraId="200D2867" w15:done="0"/>
  <w15:commentEx w15:paraId="3D2948E3" w15:done="0"/>
  <w15:commentEx w15:paraId="64276FBE" w15:done="0"/>
  <w15:commentEx w15:paraId="523F09F5" w15:paraIdParent="64276FBE" w15:done="0"/>
  <w15:commentEx w15:paraId="7DFC37A4" w15:done="0"/>
  <w15:commentEx w15:paraId="367BCECA" w15:paraIdParent="7DFC37A4" w15:done="0"/>
  <w15:commentEx w15:paraId="3138BC87" w15:done="0"/>
  <w15:commentEx w15:paraId="58FF25D9" w15:paraIdParent="3138BC87" w15:done="0"/>
  <w15:commentEx w15:paraId="1759B9B4" w15:done="0"/>
  <w15:commentEx w15:paraId="1391BDF8" w15:done="0"/>
  <w15:commentEx w15:paraId="03E6B7D5" w15:paraIdParent="1391BDF8" w15:done="0"/>
  <w15:commentEx w15:paraId="41428E30" w15:done="0"/>
  <w15:commentEx w15:paraId="3155A4CD" w15:done="0"/>
  <w15:commentEx w15:paraId="4BFD5DC0" w15:done="0"/>
  <w15:commentEx w15:paraId="4724F8ED" w15:done="0"/>
  <w15:commentEx w15:paraId="3A0A8E09" w15:done="0"/>
  <w15:commentEx w15:paraId="6C5C2193" w15:done="0"/>
  <w15:commentEx w15:paraId="09574608" w15:paraIdParent="6C5C2193" w15:done="0"/>
  <w15:commentEx w15:paraId="07F8CD83" w15:done="0"/>
  <w15:commentEx w15:paraId="2BE4AAAA" w15:done="0"/>
  <w15:commentEx w15:paraId="5374492C" w15:done="0"/>
  <w15:commentEx w15:paraId="12CFCBA6" w15:done="0"/>
  <w15:commentEx w15:paraId="48C459E6" w15:done="0"/>
  <w15:commentEx w15:paraId="78AADB43" w15:done="0"/>
  <w15:commentEx w15:paraId="262723A4" w15:done="0"/>
  <w15:commentEx w15:paraId="37FC463B" w15:paraIdParent="262723A4" w15:done="0"/>
  <w15:commentEx w15:paraId="2AA2CBED" w15:done="0"/>
  <w15:commentEx w15:paraId="621C56D2" w15:paraIdParent="2AA2CBED" w15:done="0"/>
  <w15:commentEx w15:paraId="33314619" w15:done="0"/>
  <w15:commentEx w15:paraId="4822D6AC" w15:paraIdParent="33314619" w15:done="0"/>
  <w15:commentEx w15:paraId="63F0F7F1" w15:done="0"/>
  <w15:commentEx w15:paraId="78006E76" w15:done="0"/>
  <w15:commentEx w15:paraId="1ECBCB8C" w15:done="0"/>
  <w15:commentEx w15:paraId="19A17E8A" w15:done="0"/>
  <w15:commentEx w15:paraId="70824CED" w15:done="0"/>
  <w15:commentEx w15:paraId="112396B2" w15:paraIdParent="70824CED" w15:done="0"/>
  <w15:commentEx w15:paraId="153456AE" w15:done="0"/>
  <w15:commentEx w15:paraId="3B592062" w15:done="0"/>
  <w15:commentEx w15:paraId="41EE5D82" w15:paraIdParent="3B59206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2E00DE7" w16cex:dateUtc="2020-08-13T17:07:00Z"/>
  <w16cex:commentExtensible w16cex:durableId="22E0085B" w16cex:dateUtc="2020-08-13T16:43:00Z"/>
  <w16cex:commentExtensible w16cex:durableId="22E00BD2" w16cex:dateUtc="2020-08-13T16:58:00Z"/>
  <w16cex:commentExtensible w16cex:durableId="22E01A8F" w16cex:dateUtc="2020-08-13T18:01:00Z"/>
  <w16cex:commentExtensible w16cex:durableId="22E00C45" w16cex:dateUtc="2020-08-13T17:00:00Z"/>
  <w16cex:commentExtensible w16cex:durableId="22E00D47" w16cex:dateUtc="2020-08-13T17:04:00Z"/>
  <w16cex:commentExtensible w16cex:durableId="22AECA7D" w16cex:dateUtc="2020-07-07T08:18:00Z"/>
  <w16cex:commentExtensible w16cex:durableId="22AECA76" w16cex:dateUtc="2020-07-07T08:18:00Z"/>
  <w16cex:commentExtensible w16cex:durableId="22AECB2C" w16cex:dateUtc="2020-07-07T08:21:00Z"/>
  <w16cex:commentExtensible w16cex:durableId="22E013CA" w16cex:dateUtc="2020-08-13T17:32:00Z"/>
  <w16cex:commentExtensible w16cex:durableId="22E01478" w16cex:dateUtc="2020-08-13T17:35:00Z"/>
  <w16cex:commentExtensible w16cex:durableId="22E015AD" w16cex:dateUtc="2020-08-13T17:40:00Z"/>
  <w16cex:commentExtensible w16cex:durableId="22E0228F" w16cex:dateUtc="2020-08-13T18:35:00Z"/>
  <w16cex:commentExtensible w16cex:durableId="22B6A1D9" w16cex:dateUtc="2020-07-13T07:03:00Z"/>
  <w16cex:commentExtensible w16cex:durableId="22B6947C" w16cex:dateUtc="2020-07-13T06:06:00Z"/>
  <w16cex:commentExtensible w16cex:durableId="22E0F001" w16cex:dateUtc="2020-08-14T09:12:00Z"/>
  <w16cex:commentExtensible w16cex:durableId="22B02BDF" w16cex:dateUtc="2020-07-08T09:26:00Z"/>
  <w16cex:commentExtensible w16cex:durableId="22E016E0" w16cex:dateUtc="2020-08-13T17:45:00Z"/>
  <w16cex:commentExtensible w16cex:durableId="22B2F2CF" w16cex:dateUtc="2020-07-10T11:59:00Z"/>
  <w16cex:commentExtensible w16cex:durableId="22E01F98" w16cex:dateUtc="2020-08-13T18:22:00Z"/>
  <w16cex:commentExtensible w16cex:durableId="22E0C046" w16cex:dateUtc="2020-08-14T05:48:00Z"/>
  <w16cex:commentExtensible w16cex:durableId="22E01FED" w16cex:dateUtc="2020-08-13T18:24:00Z"/>
  <w16cex:commentExtensible w16cex:durableId="22E01A42" w16cex:dateUtc="2020-08-13T18:00:00Z"/>
  <w16cex:commentExtensible w16cex:durableId="22E0C458" w16cex:dateUtc="2020-08-14T06:0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7EF0C96C" w16cid:durableId="22DFAD9F"/>
  <w16cid:commentId w16cid:paraId="6ECA9A0F" w16cid:durableId="22E00DE7"/>
  <w16cid:commentId w16cid:paraId="7188F782" w16cid:durableId="22DFACB0"/>
  <w16cid:commentId w16cid:paraId="165840E5" w16cid:durableId="22E0085B"/>
  <w16cid:commentId w16cid:paraId="0E5D7D32" w16cid:durableId="22DFAD53"/>
  <w16cid:commentId w16cid:paraId="307863A4" w16cid:durableId="22E00BD2"/>
  <w16cid:commentId w16cid:paraId="4A4C4517" w16cid:durableId="22DFADEE"/>
  <w16cid:commentId w16cid:paraId="6E41B0C7" w16cid:durableId="22E01A8F"/>
  <w16cid:commentId w16cid:paraId="518625E8" w16cid:durableId="22E00C45"/>
  <w16cid:commentId w16cid:paraId="270E9417" w16cid:durableId="22DFB6E1"/>
  <w16cid:commentId w16cid:paraId="1625A112" w16cid:durableId="22E00D47"/>
  <w16cid:commentId w16cid:paraId="13FBAD9F" w16cid:durableId="22AECA7D"/>
  <w16cid:commentId w16cid:paraId="200D2867" w16cid:durableId="22AECA76"/>
  <w16cid:commentId w16cid:paraId="3D2948E3" w16cid:durableId="22AECB2C"/>
  <w16cid:commentId w16cid:paraId="64276FBE" w16cid:durableId="22DFCF15"/>
  <w16cid:commentId w16cid:paraId="523F09F5" w16cid:durableId="22E013CA"/>
  <w16cid:commentId w16cid:paraId="7DFC37A4" w16cid:durableId="22DFCF69"/>
  <w16cid:commentId w16cid:paraId="367BCECA" w16cid:durableId="22E01478"/>
  <w16cid:commentId w16cid:paraId="3138BC87" w16cid:durableId="22DFD954"/>
  <w16cid:commentId w16cid:paraId="58FF25D9" w16cid:durableId="22E015AD"/>
  <w16cid:commentId w16cid:paraId="1759B9B4" w16cid:durableId="22DFD9C2"/>
  <w16cid:commentId w16cid:paraId="1391BDF8" w16cid:durableId="22DFD9E5"/>
  <w16cid:commentId w16cid:paraId="03E6B7D5" w16cid:durableId="22E0228F"/>
  <w16cid:commentId w16cid:paraId="41428E30" w16cid:durableId="22B6A1D9"/>
  <w16cid:commentId w16cid:paraId="3155A4CD" w16cid:durableId="22B6947C"/>
  <w16cid:commentId w16cid:paraId="4BFD5DC0" w16cid:durableId="22E0F001"/>
  <w16cid:commentId w16cid:paraId="4724F8ED" w16cid:durableId="22B02BDF"/>
  <w16cid:commentId w16cid:paraId="3A0A8E09" w16cid:durableId="22DFDAEF"/>
  <w16cid:commentId w16cid:paraId="6C5C2193" w16cid:durableId="22DFDBC6"/>
  <w16cid:commentId w16cid:paraId="09574608" w16cid:durableId="22E016E0"/>
  <w16cid:commentId w16cid:paraId="07F8CD83" w16cid:durableId="22DFDD62"/>
  <w16cid:commentId w16cid:paraId="2BE4AAAA" w16cid:durableId="22B2F2CF"/>
  <w16cid:commentId w16cid:paraId="5374492C" w16cid:durableId="22DFDDDF"/>
  <w16cid:commentId w16cid:paraId="12CFCBA6" w16cid:durableId="22E00770"/>
  <w16cid:commentId w16cid:paraId="48C459E6" w16cid:durableId="22DFDE3F"/>
  <w16cid:commentId w16cid:paraId="78AADB43" w16cid:durableId="22DFDEC4"/>
  <w16cid:commentId w16cid:paraId="262723A4" w16cid:durableId="22DFDEFF"/>
  <w16cid:commentId w16cid:paraId="37FC463B" w16cid:durableId="22E01F98"/>
  <w16cid:commentId w16cid:paraId="2AA2CBED" w16cid:durableId="22DFE371"/>
  <w16cid:commentId w16cid:paraId="621C56D2" w16cid:durableId="22E0C046"/>
  <w16cid:commentId w16cid:paraId="33314619" w16cid:durableId="22DFE5EF"/>
  <w16cid:commentId w16cid:paraId="4822D6AC" w16cid:durableId="22E01FED"/>
  <w16cid:commentId w16cid:paraId="63F0F7F1" w16cid:durableId="22DFE621"/>
  <w16cid:commentId w16cid:paraId="78006E76" w16cid:durableId="22E0C652"/>
  <w16cid:commentId w16cid:paraId="1ECBCB8C" w16cid:durableId="22DFEA47"/>
  <w16cid:commentId w16cid:paraId="19A17E8A" w16cid:durableId="22DFEB4E"/>
  <w16cid:commentId w16cid:paraId="70824CED" w16cid:durableId="22DFEB94"/>
  <w16cid:commentId w16cid:paraId="112396B2" w16cid:durableId="22E01A42"/>
  <w16cid:commentId w16cid:paraId="153456AE" w16cid:durableId="22DFEBB9"/>
  <w16cid:commentId w16cid:paraId="3B592062" w16cid:durableId="22DFEC36"/>
  <w16cid:commentId w16cid:paraId="41EE5D82" w16cid:durableId="22E0C45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34B74BD" w14:textId="77777777" w:rsidR="005300FE" w:rsidRDefault="005300FE" w:rsidP="00D43349">
      <w:pPr>
        <w:spacing w:after="0" w:line="240" w:lineRule="auto"/>
      </w:pPr>
      <w:r>
        <w:separator/>
      </w:r>
    </w:p>
  </w:endnote>
  <w:endnote w:type="continuationSeparator" w:id="0">
    <w:p w14:paraId="09F84D46" w14:textId="77777777" w:rsidR="005300FE" w:rsidRDefault="005300FE" w:rsidP="00D4334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altName w:val="Arial"/>
    <w:panose1 w:val="020B0502040204020203"/>
    <w:charset w:val="00"/>
    <w:family w:val="swiss"/>
    <w:pitch w:val="variable"/>
    <w:sig w:usb0="E4002EFF" w:usb1="C000E47F" w:usb2="00000009" w:usb3="00000000" w:csb0="000001FF" w:csb1="00000000"/>
  </w:font>
  <w:font w:name="Microsoft YaHei">
    <w:panose1 w:val="020B0503020204020204"/>
    <w:charset w:val="86"/>
    <w:family w:val="swiss"/>
    <w:pitch w:val="variable"/>
    <w:sig w:usb0="80000287" w:usb1="2ACF3C50" w:usb2="00000016" w:usb3="00000000" w:csb0="0004001F" w:csb1="00000000"/>
  </w:font>
  <w:font w:name="Lucida Sans">
    <w:panose1 w:val="020B0602030504020204"/>
    <w:charset w:val="00"/>
    <w:family w:val="swiss"/>
    <w:pitch w:val="variable"/>
    <w:sig w:usb0="01002A87" w:usb1="00000000" w:usb2="00000000" w:usb3="00000000" w:csb0="000100FF" w:csb1="00000000"/>
  </w:font>
  <w:font w:name="Lucida Console">
    <w:panose1 w:val="020B0609040504020204"/>
    <w:charset w:val="00"/>
    <w:family w:val="modern"/>
    <w:pitch w:val="fixed"/>
    <w:sig w:usb0="8000028F" w:usb1="00001800" w:usb2="00000000" w:usb3="00000000" w:csb0="0000001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094705287"/>
      <w:docPartObj>
        <w:docPartGallery w:val="Page Numbers (Bottom of Page)"/>
        <w:docPartUnique/>
      </w:docPartObj>
    </w:sdtPr>
    <w:sdtEndPr/>
    <w:sdtContent>
      <w:p w14:paraId="6F827746" w14:textId="68D48FD5" w:rsidR="00E64C20" w:rsidRDefault="00E64C20">
        <w:pPr>
          <w:pStyle w:val="Fuzeile"/>
          <w:jc w:val="center"/>
        </w:pPr>
        <w:r>
          <w:fldChar w:fldCharType="begin"/>
        </w:r>
        <w:r>
          <w:instrText>PAGE   \* MERGEFORMAT</w:instrText>
        </w:r>
        <w:r>
          <w:fldChar w:fldCharType="separate"/>
        </w:r>
        <w:r>
          <w:rPr>
            <w:noProof/>
          </w:rPr>
          <w:t>14</w:t>
        </w:r>
        <w:r>
          <w:fldChar w:fldCharType="end"/>
        </w:r>
      </w:p>
    </w:sdtContent>
  </w:sdt>
  <w:p w14:paraId="1D4F84E8" w14:textId="77777777" w:rsidR="00E64C20" w:rsidRDefault="00E64C20">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85030BE" w14:textId="77777777" w:rsidR="005300FE" w:rsidRDefault="005300FE" w:rsidP="00D43349">
      <w:pPr>
        <w:spacing w:after="0" w:line="240" w:lineRule="auto"/>
      </w:pPr>
      <w:r>
        <w:separator/>
      </w:r>
    </w:p>
  </w:footnote>
  <w:footnote w:type="continuationSeparator" w:id="0">
    <w:p w14:paraId="672CA520" w14:textId="77777777" w:rsidR="005300FE" w:rsidRDefault="005300FE" w:rsidP="00D43349">
      <w:pPr>
        <w:spacing w:after="0" w:line="240" w:lineRule="auto"/>
      </w:pPr>
      <w:r>
        <w:continuationSeparator/>
      </w:r>
    </w:p>
  </w:footnote>
  <w:footnote w:id="1">
    <w:p w14:paraId="24201A98" w14:textId="6C725105" w:rsidR="00E64C20" w:rsidRPr="00067FBD" w:rsidRDefault="00E64C20">
      <w:pPr>
        <w:pStyle w:val="Funotentext"/>
        <w:rPr>
          <w:lang w:val="en-US"/>
        </w:rPr>
      </w:pPr>
      <w:r>
        <w:rPr>
          <w:rStyle w:val="Funotenzeichen"/>
        </w:rPr>
        <w:footnoteRef/>
      </w:r>
      <w:r w:rsidRPr="00067FBD">
        <w:rPr>
          <w:lang w:val="en-US"/>
        </w:rPr>
        <w:t xml:space="preserve"> </w:t>
      </w:r>
      <w:r>
        <w:rPr>
          <w:lang w:val="en-US"/>
        </w:rPr>
        <w:t xml:space="preserve">For defining “high elevation zones” as those at 1,500 </w:t>
      </w:r>
      <w:del w:id="174" w:author="Microsoft Office User" w:date="2020-08-13T12:57:00Z">
        <w:r w:rsidDel="00636A33">
          <w:rPr>
            <w:lang w:val="en-US"/>
          </w:rPr>
          <w:delText xml:space="preserve">masl </w:delText>
        </w:r>
      </w:del>
      <w:ins w:id="175" w:author="Microsoft Office User" w:date="2020-08-13T12:57:00Z">
        <w:r>
          <w:rPr>
            <w:lang w:val="en-US"/>
          </w:rPr>
          <w:t xml:space="preserve">meters above sea level </w:t>
        </w:r>
      </w:ins>
      <w:r>
        <w:rPr>
          <w:lang w:val="en-US"/>
        </w:rPr>
        <w:t>or greater, reference to Cohen and Small (1998) is made, but no rationale for the decision to include a 200km perimeter is initially given.</w:t>
      </w:r>
    </w:p>
  </w:footnote>
  <w:footnote w:id="2">
    <w:p w14:paraId="24C41983" w14:textId="6ED6E037" w:rsidR="00E64C20" w:rsidRPr="00B5277C" w:rsidRDefault="00E64C20">
      <w:pPr>
        <w:pStyle w:val="Funotentext"/>
        <w:rPr>
          <w:lang w:val="en-US"/>
        </w:rPr>
      </w:pPr>
      <w:r>
        <w:rPr>
          <w:rStyle w:val="Funotenzeichen"/>
        </w:rPr>
        <w:footnoteRef/>
      </w:r>
      <w:r w:rsidRPr="00B5277C">
        <w:rPr>
          <w:lang w:val="en-US"/>
        </w:rPr>
        <w:t xml:space="preserve"> Everett </w:t>
      </w:r>
      <w:r>
        <w:rPr>
          <w:lang w:val="en-US"/>
        </w:rPr>
        <w:t>(</w:t>
      </w:r>
      <w:r w:rsidRPr="00B5277C">
        <w:rPr>
          <w:lang w:val="en-US"/>
        </w:rPr>
        <w:t>2013b</w:t>
      </w:r>
      <w:r>
        <w:rPr>
          <w:lang w:val="en-US"/>
        </w:rPr>
        <w:t>) addresses a similar scenario which has been suggested to him in personal communication by unnamed third parties</w:t>
      </w:r>
      <w:del w:id="265" w:author="Microsoft Office User" w:date="2020-08-13T13:16:00Z">
        <w:r w:rsidDel="0095777F">
          <w:rPr>
            <w:lang w:val="en-US"/>
          </w:rPr>
          <w:delText xml:space="preserve"> whose identity is not known to us</w:delText>
        </w:r>
      </w:del>
      <w:r>
        <w:rPr>
          <w:lang w:val="en-US"/>
        </w:rPr>
        <w:t>:</w:t>
      </w:r>
      <w:r w:rsidRPr="00B5277C">
        <w:rPr>
          <w:lang w:val="en-US"/>
        </w:rPr>
        <w:t xml:space="preserve"> </w:t>
      </w:r>
      <w:r>
        <w:rPr>
          <w:lang w:val="en-US"/>
        </w:rPr>
        <w:t>“</w:t>
      </w:r>
      <w:r w:rsidRPr="00B5277C">
        <w:rPr>
          <w:lang w:val="en-US"/>
        </w:rPr>
        <w:t>In addition, several readers suggested that the correlation may be due to the isolation of languages in mountains, which are somehow more likely to retain ‘odd’ sounds like ejectives due to reduced inter-linguistic contact. This would be an interesting finding in and of itself, and would offer strong evidence for an indirect influence of geography on phonology, but it too is transparently flawed. It does not explain why, for instance, implosives (which are about as common as ejectives), or any number of other sounds, do not correlate with high elevation.</w:t>
      </w:r>
      <w:r>
        <w:rPr>
          <w:lang w:val="en-US"/>
        </w:rPr>
        <w:t xml:space="preserve">” Everett is, of course, right that implosives </w:t>
      </w:r>
      <w:r w:rsidRPr="00B5277C">
        <w:rPr>
          <w:lang w:val="en-US"/>
        </w:rPr>
        <w:t>–</w:t>
      </w:r>
      <w:ins w:id="266" w:author="Microsoft Office User" w:date="2020-08-13T13:17:00Z">
        <w:r>
          <w:rPr>
            <w:lang w:val="en-US"/>
          </w:rPr>
          <w:t xml:space="preserve"> </w:t>
        </w:r>
      </w:ins>
      <w:r>
        <w:rPr>
          <w:lang w:val="en-US"/>
        </w:rPr>
        <w:t>always simply on the basis of a mere visual inspection of maps (e.g. Maddieson 2013)</w:t>
      </w:r>
      <w:ins w:id="267" w:author="Microsoft Office User" w:date="2020-08-13T13:17:00Z">
        <w:r>
          <w:rPr>
            <w:lang w:val="en-US"/>
          </w:rPr>
          <w:t xml:space="preserve"> </w:t>
        </w:r>
      </w:ins>
      <w:r w:rsidRPr="00B5277C">
        <w:rPr>
          <w:rStyle w:val="st"/>
          <w:lang w:val="en-US"/>
        </w:rPr>
        <w:t>–</w:t>
      </w:r>
      <w:r>
        <w:rPr>
          <w:lang w:val="en-US"/>
        </w:rPr>
        <w:t xml:space="preserve"> appear to exhibit a quite different geographic patterning. However, since contrary to this outright dismissal, there is preliminary reason to think that “any number of other sounds” actually do correlate with high elevation, </w:t>
      </w:r>
      <w:ins w:id="268" w:author="Microsoft Office User" w:date="2020-08-13T13:17:00Z">
        <w:r>
          <w:rPr>
            <w:lang w:val="en-US"/>
          </w:rPr>
          <w:t xml:space="preserve">hence </w:t>
        </w:r>
      </w:ins>
      <w:r>
        <w:rPr>
          <w:lang w:val="en-US"/>
        </w:rPr>
        <w:t>we consider this preliminary and subjective assessment as a sufficient incentive for further exploration.</w:t>
      </w:r>
    </w:p>
  </w:footnote>
  <w:footnote w:id="3">
    <w:p w14:paraId="25D57919" w14:textId="18C6CE82" w:rsidR="00E64C20" w:rsidRPr="00ED4369" w:rsidRDefault="00E64C20">
      <w:pPr>
        <w:pStyle w:val="Funotentext"/>
        <w:rPr>
          <w:lang w:val="en-US"/>
          <w:rPrChange w:id="573" w:author="Microsoft Office User" w:date="2020-08-13T15:21:00Z">
            <w:rPr/>
          </w:rPrChange>
        </w:rPr>
      </w:pPr>
      <w:ins w:id="574" w:author="Microsoft Office User" w:date="2020-08-13T15:21:00Z">
        <w:r>
          <w:rPr>
            <w:rStyle w:val="Funotenzeichen"/>
          </w:rPr>
          <w:footnoteRef/>
        </w:r>
        <w:r w:rsidRPr="00895E58">
          <w:rPr>
            <w:lang w:val="en-US"/>
            <w:rPrChange w:id="575" w:author="Reviewer" w:date="2020-08-13T18:39:00Z">
              <w:rPr/>
            </w:rPrChange>
          </w:rPr>
          <w:t xml:space="preserve"> </w:t>
        </w:r>
        <w:moveToRangeStart w:id="576" w:author="Microsoft Office User" w:date="2020-08-13T15:21:00Z" w:name="move48224519"/>
        <w:r w:rsidRPr="00ED4369">
          <w:rPr>
            <w:lang w:val="en-US"/>
          </w:rPr>
          <w:t>This is because of an extreme left skew in the distribution of the altitudes at which languages are spoken – as human populations are typically much denser at low altitudes (Cohen and Small 1998) so is apparently language density.</w:t>
        </w:r>
      </w:ins>
      <w:moveToRangeEnd w:id="576"/>
    </w:p>
  </w:footnote>
  <w:footnote w:id="4">
    <w:p w14:paraId="61089759" w14:textId="4AF9A689" w:rsidR="00E64C20" w:rsidRPr="00221851" w:rsidRDefault="00E64C20" w:rsidP="00221851">
      <w:pPr>
        <w:spacing w:after="0" w:line="240" w:lineRule="auto"/>
        <w:rPr>
          <w:rFonts w:eastAsia="Times New Roman" w:cstheme="minorHAnsi"/>
          <w:sz w:val="20"/>
          <w:szCs w:val="20"/>
          <w:lang w:val="en-US" w:eastAsia="de-DE"/>
        </w:rPr>
      </w:pPr>
      <w:r w:rsidRPr="00221851">
        <w:rPr>
          <w:rStyle w:val="Funotenzeichen"/>
          <w:sz w:val="20"/>
          <w:szCs w:val="20"/>
        </w:rPr>
        <w:footnoteRef/>
      </w:r>
      <w:r w:rsidRPr="00221851">
        <w:rPr>
          <w:sz w:val="20"/>
          <w:szCs w:val="20"/>
          <w:lang w:val="en-US"/>
        </w:rPr>
        <w:t xml:space="preserve"> </w:t>
      </w:r>
      <w:r w:rsidRPr="00221851">
        <w:rPr>
          <w:rFonts w:eastAsia="Times New Roman" w:cstheme="minorHAnsi"/>
          <w:sz w:val="20"/>
          <w:szCs w:val="20"/>
          <w:lang w:val="en-US" w:eastAsia="de-DE"/>
        </w:rPr>
        <w:t>Matras (2009: 270)</w:t>
      </w:r>
      <w:r>
        <w:rPr>
          <w:rFonts w:eastAsia="Times New Roman" w:cstheme="minorHAnsi"/>
          <w:sz w:val="20"/>
          <w:szCs w:val="20"/>
          <w:lang w:val="en-US" w:eastAsia="de-DE"/>
        </w:rPr>
        <w:t>, furthermore,</w:t>
      </w:r>
      <w:r w:rsidRPr="00221851">
        <w:rPr>
          <w:rFonts w:eastAsia="Times New Roman" w:cstheme="minorHAnsi"/>
          <w:sz w:val="20"/>
          <w:szCs w:val="20"/>
          <w:lang w:val="en-US" w:eastAsia="de-DE"/>
        </w:rPr>
        <w:t xml:space="preserve"> considers a uvular stop as an areal feature of present-day Anatolia.</w:t>
      </w:r>
    </w:p>
  </w:footnote>
  <w:footnote w:id="5">
    <w:p w14:paraId="1A2214AA" w14:textId="13F7F519" w:rsidR="00E64C20" w:rsidRPr="00042A01" w:rsidRDefault="00E64C20">
      <w:pPr>
        <w:pStyle w:val="Funotentext"/>
        <w:rPr>
          <w:lang w:val="en-US"/>
        </w:rPr>
      </w:pPr>
      <w:r w:rsidRPr="00221851">
        <w:rPr>
          <w:rStyle w:val="Funotenzeichen"/>
        </w:rPr>
        <w:footnoteRef/>
      </w:r>
      <w:r w:rsidRPr="00221851">
        <w:rPr>
          <w:lang w:val="en-US"/>
        </w:rPr>
        <w:t xml:space="preserve"> One article which we unfortunately could not take into account in our evaluation is Liu (2010).  </w:t>
      </w:r>
    </w:p>
  </w:footnote>
  <w:footnote w:id="6">
    <w:p w14:paraId="4320AC5F" w14:textId="64985D01" w:rsidR="00E64C20" w:rsidRPr="00414CB4" w:rsidRDefault="00E64C20">
      <w:pPr>
        <w:pStyle w:val="Funotentext"/>
        <w:rPr>
          <w:lang w:val="en-US"/>
        </w:rPr>
      </w:pPr>
      <w:r>
        <w:rPr>
          <w:rStyle w:val="Funotenzeichen"/>
        </w:rPr>
        <w:footnoteRef/>
      </w:r>
      <w:r w:rsidRPr="00414CB4">
        <w:rPr>
          <w:lang w:val="en-US"/>
        </w:rPr>
        <w:t xml:space="preserve"> </w:t>
      </w:r>
      <w:r>
        <w:rPr>
          <w:lang w:val="en-US"/>
        </w:rPr>
        <w:t>Moreover, regarding the Quechuan-Aymaran case, there is strong evidence that the factor that motivated the adoption of ejectives in Quechuan and that facilitated their spread through native Quechuan were iconic values associated with them locally (Mannheim and Newfield 1982, Mannheim 1991). Any argument that would seek to posit adaptiveness as a still more basic principle behind the diachronic developments would be faced with the challenge to factor this fact in.</w:t>
      </w:r>
    </w:p>
  </w:footnote>
  <w:footnote w:id="7">
    <w:p w14:paraId="74E48BBA" w14:textId="199A58E8" w:rsidR="00E64C20" w:rsidRPr="00F73F4F" w:rsidRDefault="00E64C20">
      <w:pPr>
        <w:pStyle w:val="Funotentext"/>
        <w:rPr>
          <w:lang w:val="en-US"/>
          <w:rPrChange w:id="995" w:author="Reviewer" w:date="2020-08-13T21:08:00Z">
            <w:rPr/>
          </w:rPrChange>
        </w:rPr>
      </w:pPr>
      <w:ins w:id="996" w:author="Reviewer" w:date="2020-08-13T21:08:00Z">
        <w:r>
          <w:rPr>
            <w:rStyle w:val="Funotenzeichen"/>
          </w:rPr>
          <w:footnoteRef/>
        </w:r>
        <w:r w:rsidRPr="00F73F4F">
          <w:rPr>
            <w:lang w:val="en-US"/>
            <w:rPrChange w:id="997" w:author="Reviewer" w:date="2020-08-13T21:08:00Z">
              <w:rPr/>
            </w:rPrChange>
          </w:rPr>
          <w:t xml:space="preserve"> </w:t>
        </w:r>
        <w:r>
          <w:rPr>
            <w:lang w:val="en-US"/>
          </w:rPr>
          <w:t>This suggestion is also fueled by the striking absence or exceeding rarity of both classes of sounds in certain regions of the world such as New Guinea and Australia.</w:t>
        </w:r>
      </w:ins>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E6224BB"/>
    <w:multiLevelType w:val="hybridMultilevel"/>
    <w:tmpl w:val="F6940D46"/>
    <w:lvl w:ilvl="0" w:tplc="75D26FB6">
      <w:start w:val="3"/>
      <w:numFmt w:val="bullet"/>
      <w:lvlText w:val=""/>
      <w:lvlJc w:val="left"/>
      <w:pPr>
        <w:ind w:left="720" w:hanging="360"/>
      </w:pPr>
      <w:rPr>
        <w:rFonts w:ascii="Wingdings" w:eastAsia="Times New Roman" w:hAnsi="Wingdings" w:cstheme="minorHAns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691933BD"/>
    <w:multiLevelType w:val="hybridMultilevel"/>
    <w:tmpl w:val="43DEF90A"/>
    <w:lvl w:ilvl="0" w:tplc="A6E41574">
      <w:numFmt w:val="bullet"/>
      <w:lvlText w:val=""/>
      <w:lvlJc w:val="left"/>
      <w:pPr>
        <w:ind w:left="720" w:hanging="360"/>
      </w:pPr>
      <w:rPr>
        <w:rFonts w:ascii="Wingdings" w:eastAsia="Times New Roman" w:hAnsi="Wingdings" w:cstheme="minorHAns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cs="Wingdings" w:hint="default"/>
      </w:rPr>
    </w:lvl>
    <w:lvl w:ilvl="3" w:tplc="04070001" w:tentative="1">
      <w:start w:val="1"/>
      <w:numFmt w:val="bullet"/>
      <w:lvlText w:val=""/>
      <w:lvlJc w:val="left"/>
      <w:pPr>
        <w:ind w:left="2880" w:hanging="360"/>
      </w:pPr>
      <w:rPr>
        <w:rFonts w:ascii="Symbol" w:hAnsi="Symbol" w:cs="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cs="Wingdings" w:hint="default"/>
      </w:rPr>
    </w:lvl>
    <w:lvl w:ilvl="6" w:tplc="04070001" w:tentative="1">
      <w:start w:val="1"/>
      <w:numFmt w:val="bullet"/>
      <w:lvlText w:val=""/>
      <w:lvlJc w:val="left"/>
      <w:pPr>
        <w:ind w:left="5040" w:hanging="360"/>
      </w:pPr>
      <w:rPr>
        <w:rFonts w:ascii="Symbol" w:hAnsi="Symbol" w:cs="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cs="Wingdings" w:hint="default"/>
      </w:rPr>
    </w:lvl>
  </w:abstractNum>
  <w:num w:numId="1">
    <w:abstractNumId w:val="0"/>
  </w:num>
  <w:num w:numId="2">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Microsoft Office User">
    <w15:presenceInfo w15:providerId="None" w15:userId="Microsoft Office User"/>
  </w15:person>
  <w15:person w15:author="Reviewer">
    <w15:presenceInfo w15:providerId="None" w15:userId="Review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activeWritingStyle w:appName="MSWord" w:lang="de-DE" w:vendorID="64" w:dllVersion="6" w:nlCheck="1" w:checkStyle="0"/>
  <w:activeWritingStyle w:appName="MSWord" w:lang="en-US" w:vendorID="64" w:dllVersion="6" w:nlCheck="1" w:checkStyle="1"/>
  <w:activeWritingStyle w:appName="MSWord" w:lang="en-US" w:vendorID="64" w:dllVersion="4096" w:nlCheck="1" w:checkStyle="0"/>
  <w:activeWritingStyle w:appName="MSWord" w:lang="de-DE" w:vendorID="64" w:dllVersion="4096" w:nlCheck="1" w:checkStyle="0"/>
  <w:activeWritingStyle w:appName="MSWord" w:lang="es-ES" w:vendorID="64" w:dllVersion="4096" w:nlCheck="1" w:checkStyle="0"/>
  <w:activeWritingStyle w:appName="MSWord" w:lang="es-PE" w:vendorID="64" w:dllVersion="4096" w:nlCheck="1" w:checkStyle="0"/>
  <w:trackRevisions/>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8516E"/>
    <w:rsid w:val="00005DAE"/>
    <w:rsid w:val="000122B5"/>
    <w:rsid w:val="00014296"/>
    <w:rsid w:val="00017C01"/>
    <w:rsid w:val="00020250"/>
    <w:rsid w:val="000204D1"/>
    <w:rsid w:val="00024DA2"/>
    <w:rsid w:val="00036E2E"/>
    <w:rsid w:val="00042A01"/>
    <w:rsid w:val="00047D39"/>
    <w:rsid w:val="0005075E"/>
    <w:rsid w:val="00067FBD"/>
    <w:rsid w:val="000B2D5D"/>
    <w:rsid w:val="000C1A3C"/>
    <w:rsid w:val="000C4E39"/>
    <w:rsid w:val="000D16B4"/>
    <w:rsid w:val="000D229F"/>
    <w:rsid w:val="000E1062"/>
    <w:rsid w:val="000E61C4"/>
    <w:rsid w:val="000E7E61"/>
    <w:rsid w:val="000F1C49"/>
    <w:rsid w:val="00103AD5"/>
    <w:rsid w:val="00106627"/>
    <w:rsid w:val="001067C9"/>
    <w:rsid w:val="00113CA4"/>
    <w:rsid w:val="00115771"/>
    <w:rsid w:val="001215D9"/>
    <w:rsid w:val="00130127"/>
    <w:rsid w:val="00136DC1"/>
    <w:rsid w:val="00140F71"/>
    <w:rsid w:val="0014265D"/>
    <w:rsid w:val="0014265E"/>
    <w:rsid w:val="00156F72"/>
    <w:rsid w:val="00162B46"/>
    <w:rsid w:val="0016559C"/>
    <w:rsid w:val="0017236A"/>
    <w:rsid w:val="001804C0"/>
    <w:rsid w:val="00184F84"/>
    <w:rsid w:val="0018730E"/>
    <w:rsid w:val="001A1A3B"/>
    <w:rsid w:val="001B17C9"/>
    <w:rsid w:val="001B58B5"/>
    <w:rsid w:val="001B66A0"/>
    <w:rsid w:val="001B69A4"/>
    <w:rsid w:val="001C0DF6"/>
    <w:rsid w:val="001C6FE6"/>
    <w:rsid w:val="001D5FEB"/>
    <w:rsid w:val="001E4FE2"/>
    <w:rsid w:val="001F7CDD"/>
    <w:rsid w:val="00207657"/>
    <w:rsid w:val="0021555B"/>
    <w:rsid w:val="00215E13"/>
    <w:rsid w:val="00221851"/>
    <w:rsid w:val="00233DF4"/>
    <w:rsid w:val="00240BCB"/>
    <w:rsid w:val="002424C0"/>
    <w:rsid w:val="00243DB3"/>
    <w:rsid w:val="002460E5"/>
    <w:rsid w:val="002519ED"/>
    <w:rsid w:val="00251F89"/>
    <w:rsid w:val="00252B9E"/>
    <w:rsid w:val="00263C82"/>
    <w:rsid w:val="00265B9F"/>
    <w:rsid w:val="002700BB"/>
    <w:rsid w:val="00270516"/>
    <w:rsid w:val="0028374E"/>
    <w:rsid w:val="002915EC"/>
    <w:rsid w:val="00292D54"/>
    <w:rsid w:val="002B47B7"/>
    <w:rsid w:val="002C0912"/>
    <w:rsid w:val="002C3214"/>
    <w:rsid w:val="002D0E28"/>
    <w:rsid w:val="002E5F65"/>
    <w:rsid w:val="002F27A5"/>
    <w:rsid w:val="002F772A"/>
    <w:rsid w:val="00307784"/>
    <w:rsid w:val="00314EB6"/>
    <w:rsid w:val="00316B33"/>
    <w:rsid w:val="003230F7"/>
    <w:rsid w:val="003254BF"/>
    <w:rsid w:val="00332590"/>
    <w:rsid w:val="003403EA"/>
    <w:rsid w:val="0034608F"/>
    <w:rsid w:val="0034799F"/>
    <w:rsid w:val="00363EE3"/>
    <w:rsid w:val="003738D3"/>
    <w:rsid w:val="0037534F"/>
    <w:rsid w:val="003753D3"/>
    <w:rsid w:val="00376614"/>
    <w:rsid w:val="0038399A"/>
    <w:rsid w:val="003860AB"/>
    <w:rsid w:val="003912A2"/>
    <w:rsid w:val="003A521E"/>
    <w:rsid w:val="003A663D"/>
    <w:rsid w:val="003A6CB2"/>
    <w:rsid w:val="003A7E4A"/>
    <w:rsid w:val="003B630D"/>
    <w:rsid w:val="003C4122"/>
    <w:rsid w:val="003D425F"/>
    <w:rsid w:val="003E3E46"/>
    <w:rsid w:val="003E7E9D"/>
    <w:rsid w:val="003F23B1"/>
    <w:rsid w:val="003F2C83"/>
    <w:rsid w:val="003F3A71"/>
    <w:rsid w:val="003F48B0"/>
    <w:rsid w:val="00400A78"/>
    <w:rsid w:val="00402211"/>
    <w:rsid w:val="00411BCB"/>
    <w:rsid w:val="00412A0E"/>
    <w:rsid w:val="00414CB4"/>
    <w:rsid w:val="00414FEF"/>
    <w:rsid w:val="004162A1"/>
    <w:rsid w:val="00441174"/>
    <w:rsid w:val="004460AD"/>
    <w:rsid w:val="00451336"/>
    <w:rsid w:val="00452B4C"/>
    <w:rsid w:val="00457F0E"/>
    <w:rsid w:val="004633B8"/>
    <w:rsid w:val="004661CE"/>
    <w:rsid w:val="00481816"/>
    <w:rsid w:val="00483BF7"/>
    <w:rsid w:val="00486A4B"/>
    <w:rsid w:val="004910AB"/>
    <w:rsid w:val="004940F4"/>
    <w:rsid w:val="00494BEA"/>
    <w:rsid w:val="00497084"/>
    <w:rsid w:val="00497A54"/>
    <w:rsid w:val="00497C40"/>
    <w:rsid w:val="00497C92"/>
    <w:rsid w:val="004A37E7"/>
    <w:rsid w:val="004B45A2"/>
    <w:rsid w:val="004C1293"/>
    <w:rsid w:val="004C35BA"/>
    <w:rsid w:val="004C6721"/>
    <w:rsid w:val="004F44AC"/>
    <w:rsid w:val="00501594"/>
    <w:rsid w:val="00505922"/>
    <w:rsid w:val="00507F1B"/>
    <w:rsid w:val="00511E43"/>
    <w:rsid w:val="005164DE"/>
    <w:rsid w:val="005300FE"/>
    <w:rsid w:val="0053658F"/>
    <w:rsid w:val="005409DA"/>
    <w:rsid w:val="0054342C"/>
    <w:rsid w:val="00545CC8"/>
    <w:rsid w:val="00546BE1"/>
    <w:rsid w:val="00552049"/>
    <w:rsid w:val="005556DD"/>
    <w:rsid w:val="005565BD"/>
    <w:rsid w:val="00557582"/>
    <w:rsid w:val="00564C2E"/>
    <w:rsid w:val="00566F30"/>
    <w:rsid w:val="005708D1"/>
    <w:rsid w:val="00572825"/>
    <w:rsid w:val="0058411F"/>
    <w:rsid w:val="00584CC7"/>
    <w:rsid w:val="005A2FF6"/>
    <w:rsid w:val="005B500B"/>
    <w:rsid w:val="005B5649"/>
    <w:rsid w:val="005B7020"/>
    <w:rsid w:val="005C229C"/>
    <w:rsid w:val="005C24B2"/>
    <w:rsid w:val="005C278F"/>
    <w:rsid w:val="005C638E"/>
    <w:rsid w:val="005D00AA"/>
    <w:rsid w:val="005D352A"/>
    <w:rsid w:val="005E6D15"/>
    <w:rsid w:val="005F78A2"/>
    <w:rsid w:val="005F7FCB"/>
    <w:rsid w:val="00607402"/>
    <w:rsid w:val="006077E5"/>
    <w:rsid w:val="00607D7D"/>
    <w:rsid w:val="00611EBE"/>
    <w:rsid w:val="00616129"/>
    <w:rsid w:val="006206A0"/>
    <w:rsid w:val="00626E7B"/>
    <w:rsid w:val="00630CE3"/>
    <w:rsid w:val="00636A33"/>
    <w:rsid w:val="006400DF"/>
    <w:rsid w:val="00640C2C"/>
    <w:rsid w:val="00641CED"/>
    <w:rsid w:val="00641D83"/>
    <w:rsid w:val="00641DCC"/>
    <w:rsid w:val="006441B8"/>
    <w:rsid w:val="006444EC"/>
    <w:rsid w:val="006461A0"/>
    <w:rsid w:val="00647FC8"/>
    <w:rsid w:val="00651B35"/>
    <w:rsid w:val="00664756"/>
    <w:rsid w:val="00672B72"/>
    <w:rsid w:val="00672F99"/>
    <w:rsid w:val="00684535"/>
    <w:rsid w:val="00684730"/>
    <w:rsid w:val="0069265A"/>
    <w:rsid w:val="006A61A8"/>
    <w:rsid w:val="006A7724"/>
    <w:rsid w:val="006C015E"/>
    <w:rsid w:val="006D65A0"/>
    <w:rsid w:val="006D7F6A"/>
    <w:rsid w:val="006E1D66"/>
    <w:rsid w:val="006E4046"/>
    <w:rsid w:val="006F6376"/>
    <w:rsid w:val="007179C4"/>
    <w:rsid w:val="00723475"/>
    <w:rsid w:val="007234CB"/>
    <w:rsid w:val="007250FD"/>
    <w:rsid w:val="007256ED"/>
    <w:rsid w:val="00727750"/>
    <w:rsid w:val="0074158B"/>
    <w:rsid w:val="007442D6"/>
    <w:rsid w:val="007511FA"/>
    <w:rsid w:val="00756B19"/>
    <w:rsid w:val="00760E98"/>
    <w:rsid w:val="00762F89"/>
    <w:rsid w:val="00764E3A"/>
    <w:rsid w:val="00766468"/>
    <w:rsid w:val="00785C61"/>
    <w:rsid w:val="00787807"/>
    <w:rsid w:val="00790006"/>
    <w:rsid w:val="00794E95"/>
    <w:rsid w:val="00795FC4"/>
    <w:rsid w:val="0079786A"/>
    <w:rsid w:val="007A2EEB"/>
    <w:rsid w:val="007B12EB"/>
    <w:rsid w:val="007B270C"/>
    <w:rsid w:val="007D20E5"/>
    <w:rsid w:val="007D2FEB"/>
    <w:rsid w:val="007D79EF"/>
    <w:rsid w:val="007E57BA"/>
    <w:rsid w:val="007F4DD8"/>
    <w:rsid w:val="007F56A2"/>
    <w:rsid w:val="00801DC6"/>
    <w:rsid w:val="00802A18"/>
    <w:rsid w:val="00812B0F"/>
    <w:rsid w:val="008344AC"/>
    <w:rsid w:val="008355DA"/>
    <w:rsid w:val="00837226"/>
    <w:rsid w:val="00844496"/>
    <w:rsid w:val="00854562"/>
    <w:rsid w:val="008559EC"/>
    <w:rsid w:val="00857712"/>
    <w:rsid w:val="00861A1F"/>
    <w:rsid w:val="008703E8"/>
    <w:rsid w:val="0087125C"/>
    <w:rsid w:val="008741A4"/>
    <w:rsid w:val="00883FB7"/>
    <w:rsid w:val="00887C67"/>
    <w:rsid w:val="0089280A"/>
    <w:rsid w:val="00893977"/>
    <w:rsid w:val="0089480E"/>
    <w:rsid w:val="00895E58"/>
    <w:rsid w:val="00896DA6"/>
    <w:rsid w:val="008A2927"/>
    <w:rsid w:val="008B48CE"/>
    <w:rsid w:val="008B68DD"/>
    <w:rsid w:val="008B75AA"/>
    <w:rsid w:val="008C349B"/>
    <w:rsid w:val="008C68A1"/>
    <w:rsid w:val="008D11BB"/>
    <w:rsid w:val="008E1146"/>
    <w:rsid w:val="008E69A4"/>
    <w:rsid w:val="008E6E6E"/>
    <w:rsid w:val="008F3AF5"/>
    <w:rsid w:val="008F57AD"/>
    <w:rsid w:val="0090701D"/>
    <w:rsid w:val="009161BA"/>
    <w:rsid w:val="0093451C"/>
    <w:rsid w:val="0094147D"/>
    <w:rsid w:val="00941910"/>
    <w:rsid w:val="0094255B"/>
    <w:rsid w:val="00953A00"/>
    <w:rsid w:val="00956A5D"/>
    <w:rsid w:val="0095777F"/>
    <w:rsid w:val="00957A4F"/>
    <w:rsid w:val="00957E9B"/>
    <w:rsid w:val="0096550E"/>
    <w:rsid w:val="00965CA4"/>
    <w:rsid w:val="00990885"/>
    <w:rsid w:val="009A2253"/>
    <w:rsid w:val="009B2586"/>
    <w:rsid w:val="009B42A8"/>
    <w:rsid w:val="009B4F11"/>
    <w:rsid w:val="009C5AF9"/>
    <w:rsid w:val="009D596E"/>
    <w:rsid w:val="009D69B1"/>
    <w:rsid w:val="009E0CFC"/>
    <w:rsid w:val="009E3593"/>
    <w:rsid w:val="009F31FF"/>
    <w:rsid w:val="009F5F1E"/>
    <w:rsid w:val="009F6027"/>
    <w:rsid w:val="00A01532"/>
    <w:rsid w:val="00A01DD6"/>
    <w:rsid w:val="00A05769"/>
    <w:rsid w:val="00A21563"/>
    <w:rsid w:val="00A240B7"/>
    <w:rsid w:val="00A30A84"/>
    <w:rsid w:val="00A46CA8"/>
    <w:rsid w:val="00A51349"/>
    <w:rsid w:val="00A55FBA"/>
    <w:rsid w:val="00A57155"/>
    <w:rsid w:val="00A574D7"/>
    <w:rsid w:val="00A66FC3"/>
    <w:rsid w:val="00A839F7"/>
    <w:rsid w:val="00A87730"/>
    <w:rsid w:val="00AA4FA3"/>
    <w:rsid w:val="00AB5476"/>
    <w:rsid w:val="00AC7034"/>
    <w:rsid w:val="00AD4F7F"/>
    <w:rsid w:val="00AD55E0"/>
    <w:rsid w:val="00AD66F4"/>
    <w:rsid w:val="00AE16E6"/>
    <w:rsid w:val="00AF208E"/>
    <w:rsid w:val="00AF63B1"/>
    <w:rsid w:val="00AF7366"/>
    <w:rsid w:val="00B17383"/>
    <w:rsid w:val="00B23662"/>
    <w:rsid w:val="00B2469F"/>
    <w:rsid w:val="00B27423"/>
    <w:rsid w:val="00B377FC"/>
    <w:rsid w:val="00B42D6F"/>
    <w:rsid w:val="00B446F5"/>
    <w:rsid w:val="00B519DF"/>
    <w:rsid w:val="00B5277C"/>
    <w:rsid w:val="00B53DAB"/>
    <w:rsid w:val="00B61736"/>
    <w:rsid w:val="00B62B88"/>
    <w:rsid w:val="00B7448C"/>
    <w:rsid w:val="00B74892"/>
    <w:rsid w:val="00B76389"/>
    <w:rsid w:val="00B82AFB"/>
    <w:rsid w:val="00B8516E"/>
    <w:rsid w:val="00B86A2D"/>
    <w:rsid w:val="00B9236C"/>
    <w:rsid w:val="00B92C43"/>
    <w:rsid w:val="00BA1A45"/>
    <w:rsid w:val="00BA4E94"/>
    <w:rsid w:val="00BB0636"/>
    <w:rsid w:val="00BB0BDF"/>
    <w:rsid w:val="00BB541D"/>
    <w:rsid w:val="00BB7300"/>
    <w:rsid w:val="00BC3CB4"/>
    <w:rsid w:val="00BD22E0"/>
    <w:rsid w:val="00BD70BC"/>
    <w:rsid w:val="00BD7EBC"/>
    <w:rsid w:val="00BF6392"/>
    <w:rsid w:val="00C11CE3"/>
    <w:rsid w:val="00C12797"/>
    <w:rsid w:val="00C14489"/>
    <w:rsid w:val="00C1739B"/>
    <w:rsid w:val="00C17695"/>
    <w:rsid w:val="00C25A63"/>
    <w:rsid w:val="00C35683"/>
    <w:rsid w:val="00C356FB"/>
    <w:rsid w:val="00C35B79"/>
    <w:rsid w:val="00C404F7"/>
    <w:rsid w:val="00C43654"/>
    <w:rsid w:val="00C5005D"/>
    <w:rsid w:val="00C53F40"/>
    <w:rsid w:val="00C557DA"/>
    <w:rsid w:val="00C60350"/>
    <w:rsid w:val="00C6047B"/>
    <w:rsid w:val="00C619CA"/>
    <w:rsid w:val="00C633A9"/>
    <w:rsid w:val="00C6580C"/>
    <w:rsid w:val="00C65D38"/>
    <w:rsid w:val="00C72692"/>
    <w:rsid w:val="00C72EFF"/>
    <w:rsid w:val="00C765FE"/>
    <w:rsid w:val="00C84109"/>
    <w:rsid w:val="00C93143"/>
    <w:rsid w:val="00CA4CA5"/>
    <w:rsid w:val="00CA6BE5"/>
    <w:rsid w:val="00CB092C"/>
    <w:rsid w:val="00CB75C7"/>
    <w:rsid w:val="00CC43DE"/>
    <w:rsid w:val="00CD0C5F"/>
    <w:rsid w:val="00CD1C92"/>
    <w:rsid w:val="00CD476B"/>
    <w:rsid w:val="00CD480F"/>
    <w:rsid w:val="00CE0A1B"/>
    <w:rsid w:val="00CE142E"/>
    <w:rsid w:val="00CE50C3"/>
    <w:rsid w:val="00CE5CCC"/>
    <w:rsid w:val="00CE6A91"/>
    <w:rsid w:val="00CF33A0"/>
    <w:rsid w:val="00CF4551"/>
    <w:rsid w:val="00CF5931"/>
    <w:rsid w:val="00CF629F"/>
    <w:rsid w:val="00D0172A"/>
    <w:rsid w:val="00D024D0"/>
    <w:rsid w:val="00D047DE"/>
    <w:rsid w:val="00D06B2F"/>
    <w:rsid w:val="00D12F74"/>
    <w:rsid w:val="00D1459A"/>
    <w:rsid w:val="00D14CEE"/>
    <w:rsid w:val="00D16699"/>
    <w:rsid w:val="00D21F1C"/>
    <w:rsid w:val="00D32446"/>
    <w:rsid w:val="00D341F8"/>
    <w:rsid w:val="00D43349"/>
    <w:rsid w:val="00D44465"/>
    <w:rsid w:val="00D44CCA"/>
    <w:rsid w:val="00D5002A"/>
    <w:rsid w:val="00D5050A"/>
    <w:rsid w:val="00D71AA7"/>
    <w:rsid w:val="00D7503D"/>
    <w:rsid w:val="00D757E8"/>
    <w:rsid w:val="00D83527"/>
    <w:rsid w:val="00D868A7"/>
    <w:rsid w:val="00D901C5"/>
    <w:rsid w:val="00DA0FBA"/>
    <w:rsid w:val="00DA1519"/>
    <w:rsid w:val="00DA7D46"/>
    <w:rsid w:val="00DB24C5"/>
    <w:rsid w:val="00DD1551"/>
    <w:rsid w:val="00DD4CE7"/>
    <w:rsid w:val="00DE166A"/>
    <w:rsid w:val="00DE5C35"/>
    <w:rsid w:val="00E00B74"/>
    <w:rsid w:val="00E105D0"/>
    <w:rsid w:val="00E11385"/>
    <w:rsid w:val="00E14F24"/>
    <w:rsid w:val="00E21DAC"/>
    <w:rsid w:val="00E254AD"/>
    <w:rsid w:val="00E25D1E"/>
    <w:rsid w:val="00E27384"/>
    <w:rsid w:val="00E277E0"/>
    <w:rsid w:val="00E27A0D"/>
    <w:rsid w:val="00E41136"/>
    <w:rsid w:val="00E4639E"/>
    <w:rsid w:val="00E476EB"/>
    <w:rsid w:val="00E53CC2"/>
    <w:rsid w:val="00E5443B"/>
    <w:rsid w:val="00E63008"/>
    <w:rsid w:val="00E644F2"/>
    <w:rsid w:val="00E64C20"/>
    <w:rsid w:val="00E8601B"/>
    <w:rsid w:val="00E919B9"/>
    <w:rsid w:val="00E932D5"/>
    <w:rsid w:val="00EB0BF5"/>
    <w:rsid w:val="00EB31FF"/>
    <w:rsid w:val="00EC0F9D"/>
    <w:rsid w:val="00EC3F09"/>
    <w:rsid w:val="00ED08E8"/>
    <w:rsid w:val="00ED4369"/>
    <w:rsid w:val="00EE0623"/>
    <w:rsid w:val="00EE30C6"/>
    <w:rsid w:val="00EE69FD"/>
    <w:rsid w:val="00EF168F"/>
    <w:rsid w:val="00EF488F"/>
    <w:rsid w:val="00F025BA"/>
    <w:rsid w:val="00F05700"/>
    <w:rsid w:val="00F0763C"/>
    <w:rsid w:val="00F07DDB"/>
    <w:rsid w:val="00F13EC8"/>
    <w:rsid w:val="00F21248"/>
    <w:rsid w:val="00F23435"/>
    <w:rsid w:val="00F249B4"/>
    <w:rsid w:val="00F4648A"/>
    <w:rsid w:val="00F46E7D"/>
    <w:rsid w:val="00F56E68"/>
    <w:rsid w:val="00F667E9"/>
    <w:rsid w:val="00F73F4F"/>
    <w:rsid w:val="00F90F6E"/>
    <w:rsid w:val="00FA0210"/>
    <w:rsid w:val="00FC7D0C"/>
    <w:rsid w:val="00FD17ED"/>
    <w:rsid w:val="00FD7CD3"/>
    <w:rsid w:val="00FE62DD"/>
    <w:rsid w:val="00FF69E1"/>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6D1453"/>
  <w15:chartTrackingRefBased/>
  <w15:docId w15:val="{9167B72E-4BAB-44BB-AA46-1B8BBAFA2B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B8516E"/>
  </w:style>
  <w:style w:type="paragraph" w:styleId="berschrift1">
    <w:name w:val="heading 1"/>
    <w:basedOn w:val="Standard"/>
    <w:next w:val="Standard"/>
    <w:link w:val="berschrift1Zchn"/>
    <w:uiPriority w:val="9"/>
    <w:qFormat/>
    <w:rsid w:val="00D3244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berschrift2">
    <w:name w:val="heading 2"/>
    <w:basedOn w:val="Standard"/>
    <w:next w:val="Standard"/>
    <w:link w:val="berschrift2Zchn"/>
    <w:uiPriority w:val="9"/>
    <w:unhideWhenUsed/>
    <w:qFormat/>
    <w:rsid w:val="00756B1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berschrift5">
    <w:name w:val="heading 5"/>
    <w:basedOn w:val="Standard"/>
    <w:next w:val="Standard"/>
    <w:link w:val="berschrift5Zchn"/>
    <w:uiPriority w:val="9"/>
    <w:semiHidden/>
    <w:unhideWhenUsed/>
    <w:qFormat/>
    <w:rsid w:val="00233DF4"/>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Sprechblasentext">
    <w:name w:val="Balloon Text"/>
    <w:basedOn w:val="Standard"/>
    <w:link w:val="SprechblasentextZchn"/>
    <w:uiPriority w:val="99"/>
    <w:semiHidden/>
    <w:unhideWhenUsed/>
    <w:rsid w:val="002C0912"/>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2C0912"/>
    <w:rPr>
      <w:rFonts w:ascii="Segoe UI" w:hAnsi="Segoe UI" w:cs="Segoe UI"/>
      <w:sz w:val="18"/>
      <w:szCs w:val="18"/>
    </w:rPr>
  </w:style>
  <w:style w:type="character" w:customStyle="1" w:styleId="st">
    <w:name w:val="st"/>
    <w:basedOn w:val="Absatz-Standardschriftart"/>
    <w:rsid w:val="006C015E"/>
  </w:style>
  <w:style w:type="paragraph" w:styleId="Listenabsatz">
    <w:name w:val="List Paragraph"/>
    <w:basedOn w:val="Standard"/>
    <w:uiPriority w:val="34"/>
    <w:qFormat/>
    <w:rsid w:val="00651B35"/>
    <w:pPr>
      <w:ind w:left="720"/>
      <w:contextualSpacing/>
    </w:pPr>
  </w:style>
  <w:style w:type="character" w:styleId="Hyperlink">
    <w:name w:val="Hyperlink"/>
    <w:basedOn w:val="Absatz-Standardschriftart"/>
    <w:uiPriority w:val="99"/>
    <w:unhideWhenUsed/>
    <w:rsid w:val="007D2FEB"/>
    <w:rPr>
      <w:color w:val="0000FF"/>
      <w:u w:val="single"/>
    </w:rPr>
  </w:style>
  <w:style w:type="paragraph" w:styleId="StandardWeb">
    <w:name w:val="Normal (Web)"/>
    <w:basedOn w:val="Standard"/>
    <w:uiPriority w:val="99"/>
    <w:semiHidden/>
    <w:unhideWhenUsed/>
    <w:rsid w:val="007D2FEB"/>
    <w:pPr>
      <w:spacing w:before="100" w:beforeAutospacing="1" w:after="100" w:afterAutospacing="1" w:line="240" w:lineRule="auto"/>
    </w:pPr>
    <w:rPr>
      <w:rFonts w:ascii="Times New Roman" w:eastAsia="Times New Roman" w:hAnsi="Times New Roman" w:cs="Times New Roman"/>
      <w:sz w:val="24"/>
      <w:szCs w:val="24"/>
      <w:lang w:eastAsia="de-DE"/>
    </w:rPr>
  </w:style>
  <w:style w:type="character" w:styleId="Hervorhebung">
    <w:name w:val="Emphasis"/>
    <w:basedOn w:val="Absatz-Standardschriftart"/>
    <w:uiPriority w:val="20"/>
    <w:qFormat/>
    <w:rsid w:val="007D2FEB"/>
    <w:rPr>
      <w:i/>
      <w:iCs/>
    </w:rPr>
  </w:style>
  <w:style w:type="table" w:styleId="Tabellenraster">
    <w:name w:val="Table Grid"/>
    <w:basedOn w:val="NormaleTabelle"/>
    <w:uiPriority w:val="39"/>
    <w:rsid w:val="00C9314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omment-copy">
    <w:name w:val="comment-copy"/>
    <w:basedOn w:val="Absatz-Standardschriftart"/>
    <w:rsid w:val="00D32446"/>
  </w:style>
  <w:style w:type="character" w:customStyle="1" w:styleId="berschrift1Zchn">
    <w:name w:val="Überschrift 1 Zchn"/>
    <w:basedOn w:val="Absatz-Standardschriftart"/>
    <w:link w:val="berschrift1"/>
    <w:uiPriority w:val="9"/>
    <w:rsid w:val="00D32446"/>
    <w:rPr>
      <w:rFonts w:asciiTheme="majorHAnsi" w:eastAsiaTheme="majorEastAsia" w:hAnsiTheme="majorHAnsi" w:cstheme="majorBidi"/>
      <w:color w:val="2F5496" w:themeColor="accent1" w:themeShade="BF"/>
      <w:sz w:val="32"/>
      <w:szCs w:val="32"/>
    </w:rPr>
  </w:style>
  <w:style w:type="character" w:customStyle="1" w:styleId="mwe-math-mathml-inline">
    <w:name w:val="mwe-math-mathml-inline"/>
    <w:basedOn w:val="Absatz-Standardschriftart"/>
    <w:rsid w:val="00672B72"/>
  </w:style>
  <w:style w:type="character" w:customStyle="1" w:styleId="nowrap">
    <w:name w:val="nowrap"/>
    <w:basedOn w:val="Absatz-Standardschriftart"/>
    <w:rsid w:val="00B42D6F"/>
  </w:style>
  <w:style w:type="paragraph" w:styleId="HTMLVorformatiert">
    <w:name w:val="HTML Preformatted"/>
    <w:basedOn w:val="Standard"/>
    <w:link w:val="HTMLVorformatiertZchn"/>
    <w:uiPriority w:val="99"/>
    <w:unhideWhenUsed/>
    <w:rsid w:val="005164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de-DE"/>
    </w:rPr>
  </w:style>
  <w:style w:type="character" w:customStyle="1" w:styleId="HTMLVorformatiertZchn">
    <w:name w:val="HTML Vorformatiert Zchn"/>
    <w:basedOn w:val="Absatz-Standardschriftart"/>
    <w:link w:val="HTMLVorformatiert"/>
    <w:uiPriority w:val="99"/>
    <w:rsid w:val="005164DE"/>
    <w:rPr>
      <w:rFonts w:ascii="Courier New" w:eastAsia="Times New Roman" w:hAnsi="Courier New" w:cs="Courier New"/>
      <w:sz w:val="20"/>
      <w:szCs w:val="20"/>
      <w:lang w:eastAsia="de-DE"/>
    </w:rPr>
  </w:style>
  <w:style w:type="character" w:customStyle="1" w:styleId="ggboefpdfvb">
    <w:name w:val="ggboefpdfvb"/>
    <w:basedOn w:val="Absatz-Standardschriftart"/>
    <w:rsid w:val="005164DE"/>
  </w:style>
  <w:style w:type="character" w:customStyle="1" w:styleId="ggboefpdfwb">
    <w:name w:val="ggboefpdfwb"/>
    <w:basedOn w:val="Absatz-Standardschriftart"/>
    <w:rsid w:val="00E277E0"/>
  </w:style>
  <w:style w:type="character" w:customStyle="1" w:styleId="ggboefpdjvb">
    <w:name w:val="ggboefpdjvb"/>
    <w:basedOn w:val="Absatz-Standardschriftart"/>
    <w:rsid w:val="006444EC"/>
  </w:style>
  <w:style w:type="character" w:styleId="HTMLCode">
    <w:name w:val="HTML Code"/>
    <w:basedOn w:val="Absatz-Standardschriftart"/>
    <w:uiPriority w:val="99"/>
    <w:semiHidden/>
    <w:unhideWhenUsed/>
    <w:rsid w:val="00E63008"/>
    <w:rPr>
      <w:rFonts w:ascii="Courier New" w:eastAsia="Times New Roman" w:hAnsi="Courier New" w:cs="Courier New"/>
      <w:sz w:val="20"/>
      <w:szCs w:val="20"/>
    </w:rPr>
  </w:style>
  <w:style w:type="character" w:customStyle="1" w:styleId="hljs-string">
    <w:name w:val="hljs-string"/>
    <w:basedOn w:val="Absatz-Standardschriftart"/>
    <w:rsid w:val="00E63008"/>
  </w:style>
  <w:style w:type="character" w:customStyle="1" w:styleId="ggboefpdpvb">
    <w:name w:val="ggboefpdpvb"/>
    <w:basedOn w:val="Absatz-Standardschriftart"/>
    <w:rsid w:val="002C3214"/>
  </w:style>
  <w:style w:type="character" w:styleId="Kommentarzeichen">
    <w:name w:val="annotation reference"/>
    <w:basedOn w:val="Absatz-Standardschriftart"/>
    <w:uiPriority w:val="99"/>
    <w:semiHidden/>
    <w:unhideWhenUsed/>
    <w:rsid w:val="008D11BB"/>
    <w:rPr>
      <w:sz w:val="16"/>
      <w:szCs w:val="16"/>
    </w:rPr>
  </w:style>
  <w:style w:type="paragraph" w:styleId="Kommentartext">
    <w:name w:val="annotation text"/>
    <w:basedOn w:val="Standard"/>
    <w:link w:val="KommentartextZchn"/>
    <w:uiPriority w:val="99"/>
    <w:semiHidden/>
    <w:unhideWhenUsed/>
    <w:rsid w:val="008D11BB"/>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8D11BB"/>
    <w:rPr>
      <w:sz w:val="20"/>
      <w:szCs w:val="20"/>
    </w:rPr>
  </w:style>
  <w:style w:type="paragraph" w:styleId="Kommentarthema">
    <w:name w:val="annotation subject"/>
    <w:basedOn w:val="Kommentartext"/>
    <w:next w:val="Kommentartext"/>
    <w:link w:val="KommentarthemaZchn"/>
    <w:uiPriority w:val="99"/>
    <w:semiHidden/>
    <w:unhideWhenUsed/>
    <w:rsid w:val="008D11BB"/>
    <w:rPr>
      <w:b/>
      <w:bCs/>
    </w:rPr>
  </w:style>
  <w:style w:type="character" w:customStyle="1" w:styleId="KommentarthemaZchn">
    <w:name w:val="Kommentarthema Zchn"/>
    <w:basedOn w:val="KommentartextZchn"/>
    <w:link w:val="Kommentarthema"/>
    <w:uiPriority w:val="99"/>
    <w:semiHidden/>
    <w:rsid w:val="008D11BB"/>
    <w:rPr>
      <w:b/>
      <w:bCs/>
      <w:sz w:val="20"/>
      <w:szCs w:val="20"/>
    </w:rPr>
  </w:style>
  <w:style w:type="character" w:customStyle="1" w:styleId="NichtaufgelsteErwhnung1">
    <w:name w:val="Nicht aufgelöste Erwähnung1"/>
    <w:basedOn w:val="Absatz-Standardschriftart"/>
    <w:uiPriority w:val="99"/>
    <w:semiHidden/>
    <w:unhideWhenUsed/>
    <w:rsid w:val="00C765FE"/>
    <w:rPr>
      <w:color w:val="605E5C"/>
      <w:shd w:val="clear" w:color="auto" w:fill="E1DFDD"/>
    </w:rPr>
  </w:style>
  <w:style w:type="character" w:customStyle="1" w:styleId="gnkrckgcmrb">
    <w:name w:val="gnkrckgcmrb"/>
    <w:basedOn w:val="Absatz-Standardschriftart"/>
    <w:rsid w:val="00AD66F4"/>
  </w:style>
  <w:style w:type="character" w:customStyle="1" w:styleId="gnkrckgcmsb">
    <w:name w:val="gnkrckgcmsb"/>
    <w:basedOn w:val="Absatz-Standardschriftart"/>
    <w:rsid w:val="00AD66F4"/>
  </w:style>
  <w:style w:type="character" w:customStyle="1" w:styleId="gnkrckgcgsb">
    <w:name w:val="gnkrckgcgsb"/>
    <w:basedOn w:val="Absatz-Standardschriftart"/>
    <w:rsid w:val="00C72EFF"/>
  </w:style>
  <w:style w:type="paragraph" w:styleId="Kopfzeile">
    <w:name w:val="header"/>
    <w:basedOn w:val="Standard"/>
    <w:link w:val="KopfzeileZchn"/>
    <w:uiPriority w:val="99"/>
    <w:unhideWhenUsed/>
    <w:rsid w:val="00D43349"/>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D43349"/>
  </w:style>
  <w:style w:type="paragraph" w:styleId="Fuzeile">
    <w:name w:val="footer"/>
    <w:basedOn w:val="Standard"/>
    <w:link w:val="FuzeileZchn"/>
    <w:uiPriority w:val="99"/>
    <w:unhideWhenUsed/>
    <w:rsid w:val="00D43349"/>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D43349"/>
  </w:style>
  <w:style w:type="character" w:customStyle="1" w:styleId="NichtaufgelsteErwhnung2">
    <w:name w:val="Nicht aufgelöste Erwähnung2"/>
    <w:basedOn w:val="Absatz-Standardschriftart"/>
    <w:uiPriority w:val="99"/>
    <w:semiHidden/>
    <w:unhideWhenUsed/>
    <w:rsid w:val="003F23B1"/>
    <w:rPr>
      <w:color w:val="605E5C"/>
      <w:shd w:val="clear" w:color="auto" w:fill="E1DFDD"/>
    </w:rPr>
  </w:style>
  <w:style w:type="character" w:customStyle="1" w:styleId="berschrift2Zchn">
    <w:name w:val="Überschrift 2 Zchn"/>
    <w:basedOn w:val="Absatz-Standardschriftart"/>
    <w:link w:val="berschrift2"/>
    <w:uiPriority w:val="9"/>
    <w:rsid w:val="00756B19"/>
    <w:rPr>
      <w:rFonts w:asciiTheme="majorHAnsi" w:eastAsiaTheme="majorEastAsia" w:hAnsiTheme="majorHAnsi" w:cstheme="majorBidi"/>
      <w:color w:val="2F5496" w:themeColor="accent1" w:themeShade="BF"/>
      <w:sz w:val="26"/>
      <w:szCs w:val="26"/>
    </w:rPr>
  </w:style>
  <w:style w:type="character" w:customStyle="1" w:styleId="berschrift5Zchn">
    <w:name w:val="Überschrift 5 Zchn"/>
    <w:basedOn w:val="Absatz-Standardschriftart"/>
    <w:link w:val="berschrift5"/>
    <w:uiPriority w:val="9"/>
    <w:semiHidden/>
    <w:rsid w:val="00233DF4"/>
    <w:rPr>
      <w:rFonts w:asciiTheme="majorHAnsi" w:eastAsiaTheme="majorEastAsia" w:hAnsiTheme="majorHAnsi" w:cstheme="majorBidi"/>
      <w:color w:val="2F5496" w:themeColor="accent1" w:themeShade="BF"/>
    </w:rPr>
  </w:style>
  <w:style w:type="character" w:customStyle="1" w:styleId="addmd">
    <w:name w:val="addmd"/>
    <w:basedOn w:val="Absatz-Standardschriftart"/>
    <w:rsid w:val="00801DC6"/>
  </w:style>
  <w:style w:type="paragraph" w:styleId="Funotentext">
    <w:name w:val="footnote text"/>
    <w:basedOn w:val="Standard"/>
    <w:link w:val="FunotentextZchn"/>
    <w:uiPriority w:val="99"/>
    <w:semiHidden/>
    <w:unhideWhenUsed/>
    <w:rsid w:val="00067FBD"/>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067FBD"/>
    <w:rPr>
      <w:sz w:val="20"/>
      <w:szCs w:val="20"/>
    </w:rPr>
  </w:style>
  <w:style w:type="character" w:styleId="Funotenzeichen">
    <w:name w:val="footnote reference"/>
    <w:basedOn w:val="Absatz-Standardschriftart"/>
    <w:uiPriority w:val="99"/>
    <w:semiHidden/>
    <w:unhideWhenUsed/>
    <w:rsid w:val="00067FBD"/>
    <w:rPr>
      <w:vertAlign w:val="superscript"/>
    </w:rPr>
  </w:style>
  <w:style w:type="character" w:styleId="BesuchterLink">
    <w:name w:val="FollowedHyperlink"/>
    <w:basedOn w:val="Absatz-Standardschriftart"/>
    <w:uiPriority w:val="99"/>
    <w:semiHidden/>
    <w:unhideWhenUsed/>
    <w:rsid w:val="005B500B"/>
    <w:rPr>
      <w:color w:val="954F72" w:themeColor="followedHyperlink"/>
      <w:u w:val="single"/>
    </w:rPr>
  </w:style>
  <w:style w:type="character" w:customStyle="1" w:styleId="cit">
    <w:name w:val="cit"/>
    <w:basedOn w:val="Absatz-Standardschriftart"/>
    <w:rsid w:val="00F249B4"/>
  </w:style>
  <w:style w:type="character" w:customStyle="1" w:styleId="linkify">
    <w:name w:val="linkify"/>
    <w:basedOn w:val="Absatz-Standardschriftart"/>
    <w:rsid w:val="003403EA"/>
  </w:style>
  <w:style w:type="character" w:customStyle="1" w:styleId="NichtaufgelsteErwhnung3">
    <w:name w:val="Nicht aufgelöste Erwähnung3"/>
    <w:basedOn w:val="Absatz-Standardschriftart"/>
    <w:uiPriority w:val="99"/>
    <w:semiHidden/>
    <w:unhideWhenUsed/>
    <w:rsid w:val="00A5715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320128">
      <w:bodyDiv w:val="1"/>
      <w:marLeft w:val="0"/>
      <w:marRight w:val="0"/>
      <w:marTop w:val="0"/>
      <w:marBottom w:val="0"/>
      <w:divBdr>
        <w:top w:val="none" w:sz="0" w:space="0" w:color="auto"/>
        <w:left w:val="none" w:sz="0" w:space="0" w:color="auto"/>
        <w:bottom w:val="none" w:sz="0" w:space="0" w:color="auto"/>
        <w:right w:val="none" w:sz="0" w:space="0" w:color="auto"/>
      </w:divBdr>
    </w:div>
    <w:div w:id="8678684">
      <w:bodyDiv w:val="1"/>
      <w:marLeft w:val="0"/>
      <w:marRight w:val="0"/>
      <w:marTop w:val="0"/>
      <w:marBottom w:val="0"/>
      <w:divBdr>
        <w:top w:val="none" w:sz="0" w:space="0" w:color="auto"/>
        <w:left w:val="none" w:sz="0" w:space="0" w:color="auto"/>
        <w:bottom w:val="none" w:sz="0" w:space="0" w:color="auto"/>
        <w:right w:val="none" w:sz="0" w:space="0" w:color="auto"/>
      </w:divBdr>
    </w:div>
    <w:div w:id="13194771">
      <w:bodyDiv w:val="1"/>
      <w:marLeft w:val="0"/>
      <w:marRight w:val="0"/>
      <w:marTop w:val="0"/>
      <w:marBottom w:val="0"/>
      <w:divBdr>
        <w:top w:val="none" w:sz="0" w:space="0" w:color="auto"/>
        <w:left w:val="none" w:sz="0" w:space="0" w:color="auto"/>
        <w:bottom w:val="none" w:sz="0" w:space="0" w:color="auto"/>
        <w:right w:val="none" w:sz="0" w:space="0" w:color="auto"/>
      </w:divBdr>
    </w:div>
    <w:div w:id="18893751">
      <w:bodyDiv w:val="1"/>
      <w:marLeft w:val="0"/>
      <w:marRight w:val="0"/>
      <w:marTop w:val="0"/>
      <w:marBottom w:val="0"/>
      <w:divBdr>
        <w:top w:val="none" w:sz="0" w:space="0" w:color="auto"/>
        <w:left w:val="none" w:sz="0" w:space="0" w:color="auto"/>
        <w:bottom w:val="none" w:sz="0" w:space="0" w:color="auto"/>
        <w:right w:val="none" w:sz="0" w:space="0" w:color="auto"/>
      </w:divBdr>
    </w:div>
    <w:div w:id="23363384">
      <w:bodyDiv w:val="1"/>
      <w:marLeft w:val="0"/>
      <w:marRight w:val="0"/>
      <w:marTop w:val="0"/>
      <w:marBottom w:val="0"/>
      <w:divBdr>
        <w:top w:val="none" w:sz="0" w:space="0" w:color="auto"/>
        <w:left w:val="none" w:sz="0" w:space="0" w:color="auto"/>
        <w:bottom w:val="none" w:sz="0" w:space="0" w:color="auto"/>
        <w:right w:val="none" w:sz="0" w:space="0" w:color="auto"/>
      </w:divBdr>
    </w:div>
    <w:div w:id="24255492">
      <w:bodyDiv w:val="1"/>
      <w:marLeft w:val="0"/>
      <w:marRight w:val="0"/>
      <w:marTop w:val="0"/>
      <w:marBottom w:val="0"/>
      <w:divBdr>
        <w:top w:val="none" w:sz="0" w:space="0" w:color="auto"/>
        <w:left w:val="none" w:sz="0" w:space="0" w:color="auto"/>
        <w:bottom w:val="none" w:sz="0" w:space="0" w:color="auto"/>
        <w:right w:val="none" w:sz="0" w:space="0" w:color="auto"/>
      </w:divBdr>
    </w:div>
    <w:div w:id="39286431">
      <w:bodyDiv w:val="1"/>
      <w:marLeft w:val="0"/>
      <w:marRight w:val="0"/>
      <w:marTop w:val="0"/>
      <w:marBottom w:val="0"/>
      <w:divBdr>
        <w:top w:val="none" w:sz="0" w:space="0" w:color="auto"/>
        <w:left w:val="none" w:sz="0" w:space="0" w:color="auto"/>
        <w:bottom w:val="none" w:sz="0" w:space="0" w:color="auto"/>
        <w:right w:val="none" w:sz="0" w:space="0" w:color="auto"/>
      </w:divBdr>
    </w:div>
    <w:div w:id="57286699">
      <w:bodyDiv w:val="1"/>
      <w:marLeft w:val="0"/>
      <w:marRight w:val="0"/>
      <w:marTop w:val="0"/>
      <w:marBottom w:val="0"/>
      <w:divBdr>
        <w:top w:val="none" w:sz="0" w:space="0" w:color="auto"/>
        <w:left w:val="none" w:sz="0" w:space="0" w:color="auto"/>
        <w:bottom w:val="none" w:sz="0" w:space="0" w:color="auto"/>
        <w:right w:val="none" w:sz="0" w:space="0" w:color="auto"/>
      </w:divBdr>
    </w:div>
    <w:div w:id="58330332">
      <w:bodyDiv w:val="1"/>
      <w:marLeft w:val="0"/>
      <w:marRight w:val="0"/>
      <w:marTop w:val="0"/>
      <w:marBottom w:val="0"/>
      <w:divBdr>
        <w:top w:val="none" w:sz="0" w:space="0" w:color="auto"/>
        <w:left w:val="none" w:sz="0" w:space="0" w:color="auto"/>
        <w:bottom w:val="none" w:sz="0" w:space="0" w:color="auto"/>
        <w:right w:val="none" w:sz="0" w:space="0" w:color="auto"/>
      </w:divBdr>
    </w:div>
    <w:div w:id="61366836">
      <w:bodyDiv w:val="1"/>
      <w:marLeft w:val="0"/>
      <w:marRight w:val="0"/>
      <w:marTop w:val="0"/>
      <w:marBottom w:val="0"/>
      <w:divBdr>
        <w:top w:val="none" w:sz="0" w:space="0" w:color="auto"/>
        <w:left w:val="none" w:sz="0" w:space="0" w:color="auto"/>
        <w:bottom w:val="none" w:sz="0" w:space="0" w:color="auto"/>
        <w:right w:val="none" w:sz="0" w:space="0" w:color="auto"/>
      </w:divBdr>
    </w:div>
    <w:div w:id="68121774">
      <w:bodyDiv w:val="1"/>
      <w:marLeft w:val="0"/>
      <w:marRight w:val="0"/>
      <w:marTop w:val="0"/>
      <w:marBottom w:val="0"/>
      <w:divBdr>
        <w:top w:val="none" w:sz="0" w:space="0" w:color="auto"/>
        <w:left w:val="none" w:sz="0" w:space="0" w:color="auto"/>
        <w:bottom w:val="none" w:sz="0" w:space="0" w:color="auto"/>
        <w:right w:val="none" w:sz="0" w:space="0" w:color="auto"/>
      </w:divBdr>
    </w:div>
    <w:div w:id="68234726">
      <w:bodyDiv w:val="1"/>
      <w:marLeft w:val="0"/>
      <w:marRight w:val="0"/>
      <w:marTop w:val="0"/>
      <w:marBottom w:val="0"/>
      <w:divBdr>
        <w:top w:val="none" w:sz="0" w:space="0" w:color="auto"/>
        <w:left w:val="none" w:sz="0" w:space="0" w:color="auto"/>
        <w:bottom w:val="none" w:sz="0" w:space="0" w:color="auto"/>
        <w:right w:val="none" w:sz="0" w:space="0" w:color="auto"/>
      </w:divBdr>
    </w:div>
    <w:div w:id="69472440">
      <w:bodyDiv w:val="1"/>
      <w:marLeft w:val="0"/>
      <w:marRight w:val="0"/>
      <w:marTop w:val="0"/>
      <w:marBottom w:val="0"/>
      <w:divBdr>
        <w:top w:val="none" w:sz="0" w:space="0" w:color="auto"/>
        <w:left w:val="none" w:sz="0" w:space="0" w:color="auto"/>
        <w:bottom w:val="none" w:sz="0" w:space="0" w:color="auto"/>
        <w:right w:val="none" w:sz="0" w:space="0" w:color="auto"/>
      </w:divBdr>
    </w:div>
    <w:div w:id="80419545">
      <w:bodyDiv w:val="1"/>
      <w:marLeft w:val="0"/>
      <w:marRight w:val="0"/>
      <w:marTop w:val="0"/>
      <w:marBottom w:val="0"/>
      <w:divBdr>
        <w:top w:val="none" w:sz="0" w:space="0" w:color="auto"/>
        <w:left w:val="none" w:sz="0" w:space="0" w:color="auto"/>
        <w:bottom w:val="none" w:sz="0" w:space="0" w:color="auto"/>
        <w:right w:val="none" w:sz="0" w:space="0" w:color="auto"/>
      </w:divBdr>
    </w:div>
    <w:div w:id="89087017">
      <w:bodyDiv w:val="1"/>
      <w:marLeft w:val="0"/>
      <w:marRight w:val="0"/>
      <w:marTop w:val="0"/>
      <w:marBottom w:val="0"/>
      <w:divBdr>
        <w:top w:val="none" w:sz="0" w:space="0" w:color="auto"/>
        <w:left w:val="none" w:sz="0" w:space="0" w:color="auto"/>
        <w:bottom w:val="none" w:sz="0" w:space="0" w:color="auto"/>
        <w:right w:val="none" w:sz="0" w:space="0" w:color="auto"/>
      </w:divBdr>
    </w:div>
    <w:div w:id="89980998">
      <w:bodyDiv w:val="1"/>
      <w:marLeft w:val="0"/>
      <w:marRight w:val="0"/>
      <w:marTop w:val="0"/>
      <w:marBottom w:val="0"/>
      <w:divBdr>
        <w:top w:val="none" w:sz="0" w:space="0" w:color="auto"/>
        <w:left w:val="none" w:sz="0" w:space="0" w:color="auto"/>
        <w:bottom w:val="none" w:sz="0" w:space="0" w:color="auto"/>
        <w:right w:val="none" w:sz="0" w:space="0" w:color="auto"/>
      </w:divBdr>
    </w:div>
    <w:div w:id="92210419">
      <w:bodyDiv w:val="1"/>
      <w:marLeft w:val="0"/>
      <w:marRight w:val="0"/>
      <w:marTop w:val="0"/>
      <w:marBottom w:val="0"/>
      <w:divBdr>
        <w:top w:val="none" w:sz="0" w:space="0" w:color="auto"/>
        <w:left w:val="none" w:sz="0" w:space="0" w:color="auto"/>
        <w:bottom w:val="none" w:sz="0" w:space="0" w:color="auto"/>
        <w:right w:val="none" w:sz="0" w:space="0" w:color="auto"/>
      </w:divBdr>
    </w:div>
    <w:div w:id="92870454">
      <w:bodyDiv w:val="1"/>
      <w:marLeft w:val="0"/>
      <w:marRight w:val="0"/>
      <w:marTop w:val="0"/>
      <w:marBottom w:val="0"/>
      <w:divBdr>
        <w:top w:val="none" w:sz="0" w:space="0" w:color="auto"/>
        <w:left w:val="none" w:sz="0" w:space="0" w:color="auto"/>
        <w:bottom w:val="none" w:sz="0" w:space="0" w:color="auto"/>
        <w:right w:val="none" w:sz="0" w:space="0" w:color="auto"/>
      </w:divBdr>
    </w:div>
    <w:div w:id="93330115">
      <w:bodyDiv w:val="1"/>
      <w:marLeft w:val="0"/>
      <w:marRight w:val="0"/>
      <w:marTop w:val="0"/>
      <w:marBottom w:val="0"/>
      <w:divBdr>
        <w:top w:val="none" w:sz="0" w:space="0" w:color="auto"/>
        <w:left w:val="none" w:sz="0" w:space="0" w:color="auto"/>
        <w:bottom w:val="none" w:sz="0" w:space="0" w:color="auto"/>
        <w:right w:val="none" w:sz="0" w:space="0" w:color="auto"/>
      </w:divBdr>
    </w:div>
    <w:div w:id="96145798">
      <w:bodyDiv w:val="1"/>
      <w:marLeft w:val="0"/>
      <w:marRight w:val="0"/>
      <w:marTop w:val="0"/>
      <w:marBottom w:val="0"/>
      <w:divBdr>
        <w:top w:val="none" w:sz="0" w:space="0" w:color="auto"/>
        <w:left w:val="none" w:sz="0" w:space="0" w:color="auto"/>
        <w:bottom w:val="none" w:sz="0" w:space="0" w:color="auto"/>
        <w:right w:val="none" w:sz="0" w:space="0" w:color="auto"/>
      </w:divBdr>
    </w:div>
    <w:div w:id="103043831">
      <w:bodyDiv w:val="1"/>
      <w:marLeft w:val="0"/>
      <w:marRight w:val="0"/>
      <w:marTop w:val="0"/>
      <w:marBottom w:val="0"/>
      <w:divBdr>
        <w:top w:val="none" w:sz="0" w:space="0" w:color="auto"/>
        <w:left w:val="none" w:sz="0" w:space="0" w:color="auto"/>
        <w:bottom w:val="none" w:sz="0" w:space="0" w:color="auto"/>
        <w:right w:val="none" w:sz="0" w:space="0" w:color="auto"/>
      </w:divBdr>
    </w:div>
    <w:div w:id="107362468">
      <w:bodyDiv w:val="1"/>
      <w:marLeft w:val="0"/>
      <w:marRight w:val="0"/>
      <w:marTop w:val="0"/>
      <w:marBottom w:val="0"/>
      <w:divBdr>
        <w:top w:val="none" w:sz="0" w:space="0" w:color="auto"/>
        <w:left w:val="none" w:sz="0" w:space="0" w:color="auto"/>
        <w:bottom w:val="none" w:sz="0" w:space="0" w:color="auto"/>
        <w:right w:val="none" w:sz="0" w:space="0" w:color="auto"/>
      </w:divBdr>
    </w:div>
    <w:div w:id="118844416">
      <w:bodyDiv w:val="1"/>
      <w:marLeft w:val="0"/>
      <w:marRight w:val="0"/>
      <w:marTop w:val="0"/>
      <w:marBottom w:val="0"/>
      <w:divBdr>
        <w:top w:val="none" w:sz="0" w:space="0" w:color="auto"/>
        <w:left w:val="none" w:sz="0" w:space="0" w:color="auto"/>
        <w:bottom w:val="none" w:sz="0" w:space="0" w:color="auto"/>
        <w:right w:val="none" w:sz="0" w:space="0" w:color="auto"/>
      </w:divBdr>
    </w:div>
    <w:div w:id="122233690">
      <w:bodyDiv w:val="1"/>
      <w:marLeft w:val="0"/>
      <w:marRight w:val="0"/>
      <w:marTop w:val="0"/>
      <w:marBottom w:val="0"/>
      <w:divBdr>
        <w:top w:val="none" w:sz="0" w:space="0" w:color="auto"/>
        <w:left w:val="none" w:sz="0" w:space="0" w:color="auto"/>
        <w:bottom w:val="none" w:sz="0" w:space="0" w:color="auto"/>
        <w:right w:val="none" w:sz="0" w:space="0" w:color="auto"/>
      </w:divBdr>
    </w:div>
    <w:div w:id="128015172">
      <w:bodyDiv w:val="1"/>
      <w:marLeft w:val="0"/>
      <w:marRight w:val="0"/>
      <w:marTop w:val="0"/>
      <w:marBottom w:val="0"/>
      <w:divBdr>
        <w:top w:val="none" w:sz="0" w:space="0" w:color="auto"/>
        <w:left w:val="none" w:sz="0" w:space="0" w:color="auto"/>
        <w:bottom w:val="none" w:sz="0" w:space="0" w:color="auto"/>
        <w:right w:val="none" w:sz="0" w:space="0" w:color="auto"/>
      </w:divBdr>
    </w:div>
    <w:div w:id="132868160">
      <w:bodyDiv w:val="1"/>
      <w:marLeft w:val="0"/>
      <w:marRight w:val="0"/>
      <w:marTop w:val="0"/>
      <w:marBottom w:val="0"/>
      <w:divBdr>
        <w:top w:val="none" w:sz="0" w:space="0" w:color="auto"/>
        <w:left w:val="none" w:sz="0" w:space="0" w:color="auto"/>
        <w:bottom w:val="none" w:sz="0" w:space="0" w:color="auto"/>
        <w:right w:val="none" w:sz="0" w:space="0" w:color="auto"/>
      </w:divBdr>
    </w:div>
    <w:div w:id="136387594">
      <w:bodyDiv w:val="1"/>
      <w:marLeft w:val="0"/>
      <w:marRight w:val="0"/>
      <w:marTop w:val="0"/>
      <w:marBottom w:val="0"/>
      <w:divBdr>
        <w:top w:val="none" w:sz="0" w:space="0" w:color="auto"/>
        <w:left w:val="none" w:sz="0" w:space="0" w:color="auto"/>
        <w:bottom w:val="none" w:sz="0" w:space="0" w:color="auto"/>
        <w:right w:val="none" w:sz="0" w:space="0" w:color="auto"/>
      </w:divBdr>
    </w:div>
    <w:div w:id="142700384">
      <w:bodyDiv w:val="1"/>
      <w:marLeft w:val="0"/>
      <w:marRight w:val="0"/>
      <w:marTop w:val="0"/>
      <w:marBottom w:val="0"/>
      <w:divBdr>
        <w:top w:val="none" w:sz="0" w:space="0" w:color="auto"/>
        <w:left w:val="none" w:sz="0" w:space="0" w:color="auto"/>
        <w:bottom w:val="none" w:sz="0" w:space="0" w:color="auto"/>
        <w:right w:val="none" w:sz="0" w:space="0" w:color="auto"/>
      </w:divBdr>
    </w:div>
    <w:div w:id="143008707">
      <w:bodyDiv w:val="1"/>
      <w:marLeft w:val="0"/>
      <w:marRight w:val="0"/>
      <w:marTop w:val="0"/>
      <w:marBottom w:val="0"/>
      <w:divBdr>
        <w:top w:val="none" w:sz="0" w:space="0" w:color="auto"/>
        <w:left w:val="none" w:sz="0" w:space="0" w:color="auto"/>
        <w:bottom w:val="none" w:sz="0" w:space="0" w:color="auto"/>
        <w:right w:val="none" w:sz="0" w:space="0" w:color="auto"/>
      </w:divBdr>
    </w:div>
    <w:div w:id="143282369">
      <w:bodyDiv w:val="1"/>
      <w:marLeft w:val="0"/>
      <w:marRight w:val="0"/>
      <w:marTop w:val="0"/>
      <w:marBottom w:val="0"/>
      <w:divBdr>
        <w:top w:val="none" w:sz="0" w:space="0" w:color="auto"/>
        <w:left w:val="none" w:sz="0" w:space="0" w:color="auto"/>
        <w:bottom w:val="none" w:sz="0" w:space="0" w:color="auto"/>
        <w:right w:val="none" w:sz="0" w:space="0" w:color="auto"/>
      </w:divBdr>
    </w:div>
    <w:div w:id="158540823">
      <w:bodyDiv w:val="1"/>
      <w:marLeft w:val="0"/>
      <w:marRight w:val="0"/>
      <w:marTop w:val="0"/>
      <w:marBottom w:val="0"/>
      <w:divBdr>
        <w:top w:val="none" w:sz="0" w:space="0" w:color="auto"/>
        <w:left w:val="none" w:sz="0" w:space="0" w:color="auto"/>
        <w:bottom w:val="none" w:sz="0" w:space="0" w:color="auto"/>
        <w:right w:val="none" w:sz="0" w:space="0" w:color="auto"/>
      </w:divBdr>
    </w:div>
    <w:div w:id="162863073">
      <w:bodyDiv w:val="1"/>
      <w:marLeft w:val="0"/>
      <w:marRight w:val="0"/>
      <w:marTop w:val="0"/>
      <w:marBottom w:val="0"/>
      <w:divBdr>
        <w:top w:val="none" w:sz="0" w:space="0" w:color="auto"/>
        <w:left w:val="none" w:sz="0" w:space="0" w:color="auto"/>
        <w:bottom w:val="none" w:sz="0" w:space="0" w:color="auto"/>
        <w:right w:val="none" w:sz="0" w:space="0" w:color="auto"/>
      </w:divBdr>
    </w:div>
    <w:div w:id="168182027">
      <w:bodyDiv w:val="1"/>
      <w:marLeft w:val="0"/>
      <w:marRight w:val="0"/>
      <w:marTop w:val="0"/>
      <w:marBottom w:val="0"/>
      <w:divBdr>
        <w:top w:val="none" w:sz="0" w:space="0" w:color="auto"/>
        <w:left w:val="none" w:sz="0" w:space="0" w:color="auto"/>
        <w:bottom w:val="none" w:sz="0" w:space="0" w:color="auto"/>
        <w:right w:val="none" w:sz="0" w:space="0" w:color="auto"/>
      </w:divBdr>
    </w:div>
    <w:div w:id="173227101">
      <w:bodyDiv w:val="1"/>
      <w:marLeft w:val="0"/>
      <w:marRight w:val="0"/>
      <w:marTop w:val="0"/>
      <w:marBottom w:val="0"/>
      <w:divBdr>
        <w:top w:val="none" w:sz="0" w:space="0" w:color="auto"/>
        <w:left w:val="none" w:sz="0" w:space="0" w:color="auto"/>
        <w:bottom w:val="none" w:sz="0" w:space="0" w:color="auto"/>
        <w:right w:val="none" w:sz="0" w:space="0" w:color="auto"/>
      </w:divBdr>
    </w:div>
    <w:div w:id="179323633">
      <w:bodyDiv w:val="1"/>
      <w:marLeft w:val="0"/>
      <w:marRight w:val="0"/>
      <w:marTop w:val="0"/>
      <w:marBottom w:val="0"/>
      <w:divBdr>
        <w:top w:val="none" w:sz="0" w:space="0" w:color="auto"/>
        <w:left w:val="none" w:sz="0" w:space="0" w:color="auto"/>
        <w:bottom w:val="none" w:sz="0" w:space="0" w:color="auto"/>
        <w:right w:val="none" w:sz="0" w:space="0" w:color="auto"/>
      </w:divBdr>
    </w:div>
    <w:div w:id="192042547">
      <w:bodyDiv w:val="1"/>
      <w:marLeft w:val="0"/>
      <w:marRight w:val="0"/>
      <w:marTop w:val="0"/>
      <w:marBottom w:val="0"/>
      <w:divBdr>
        <w:top w:val="none" w:sz="0" w:space="0" w:color="auto"/>
        <w:left w:val="none" w:sz="0" w:space="0" w:color="auto"/>
        <w:bottom w:val="none" w:sz="0" w:space="0" w:color="auto"/>
        <w:right w:val="none" w:sz="0" w:space="0" w:color="auto"/>
      </w:divBdr>
    </w:div>
    <w:div w:id="195240437">
      <w:bodyDiv w:val="1"/>
      <w:marLeft w:val="0"/>
      <w:marRight w:val="0"/>
      <w:marTop w:val="0"/>
      <w:marBottom w:val="0"/>
      <w:divBdr>
        <w:top w:val="none" w:sz="0" w:space="0" w:color="auto"/>
        <w:left w:val="none" w:sz="0" w:space="0" w:color="auto"/>
        <w:bottom w:val="none" w:sz="0" w:space="0" w:color="auto"/>
        <w:right w:val="none" w:sz="0" w:space="0" w:color="auto"/>
      </w:divBdr>
    </w:div>
    <w:div w:id="196427217">
      <w:bodyDiv w:val="1"/>
      <w:marLeft w:val="0"/>
      <w:marRight w:val="0"/>
      <w:marTop w:val="0"/>
      <w:marBottom w:val="0"/>
      <w:divBdr>
        <w:top w:val="none" w:sz="0" w:space="0" w:color="auto"/>
        <w:left w:val="none" w:sz="0" w:space="0" w:color="auto"/>
        <w:bottom w:val="none" w:sz="0" w:space="0" w:color="auto"/>
        <w:right w:val="none" w:sz="0" w:space="0" w:color="auto"/>
      </w:divBdr>
    </w:div>
    <w:div w:id="207227410">
      <w:bodyDiv w:val="1"/>
      <w:marLeft w:val="0"/>
      <w:marRight w:val="0"/>
      <w:marTop w:val="0"/>
      <w:marBottom w:val="0"/>
      <w:divBdr>
        <w:top w:val="none" w:sz="0" w:space="0" w:color="auto"/>
        <w:left w:val="none" w:sz="0" w:space="0" w:color="auto"/>
        <w:bottom w:val="none" w:sz="0" w:space="0" w:color="auto"/>
        <w:right w:val="none" w:sz="0" w:space="0" w:color="auto"/>
      </w:divBdr>
    </w:div>
    <w:div w:id="212891989">
      <w:bodyDiv w:val="1"/>
      <w:marLeft w:val="0"/>
      <w:marRight w:val="0"/>
      <w:marTop w:val="0"/>
      <w:marBottom w:val="0"/>
      <w:divBdr>
        <w:top w:val="none" w:sz="0" w:space="0" w:color="auto"/>
        <w:left w:val="none" w:sz="0" w:space="0" w:color="auto"/>
        <w:bottom w:val="none" w:sz="0" w:space="0" w:color="auto"/>
        <w:right w:val="none" w:sz="0" w:space="0" w:color="auto"/>
      </w:divBdr>
    </w:div>
    <w:div w:id="216165880">
      <w:bodyDiv w:val="1"/>
      <w:marLeft w:val="0"/>
      <w:marRight w:val="0"/>
      <w:marTop w:val="0"/>
      <w:marBottom w:val="0"/>
      <w:divBdr>
        <w:top w:val="none" w:sz="0" w:space="0" w:color="auto"/>
        <w:left w:val="none" w:sz="0" w:space="0" w:color="auto"/>
        <w:bottom w:val="none" w:sz="0" w:space="0" w:color="auto"/>
        <w:right w:val="none" w:sz="0" w:space="0" w:color="auto"/>
      </w:divBdr>
    </w:div>
    <w:div w:id="219630292">
      <w:bodyDiv w:val="1"/>
      <w:marLeft w:val="0"/>
      <w:marRight w:val="0"/>
      <w:marTop w:val="0"/>
      <w:marBottom w:val="0"/>
      <w:divBdr>
        <w:top w:val="none" w:sz="0" w:space="0" w:color="auto"/>
        <w:left w:val="none" w:sz="0" w:space="0" w:color="auto"/>
        <w:bottom w:val="none" w:sz="0" w:space="0" w:color="auto"/>
        <w:right w:val="none" w:sz="0" w:space="0" w:color="auto"/>
      </w:divBdr>
    </w:div>
    <w:div w:id="232080472">
      <w:bodyDiv w:val="1"/>
      <w:marLeft w:val="0"/>
      <w:marRight w:val="0"/>
      <w:marTop w:val="0"/>
      <w:marBottom w:val="0"/>
      <w:divBdr>
        <w:top w:val="none" w:sz="0" w:space="0" w:color="auto"/>
        <w:left w:val="none" w:sz="0" w:space="0" w:color="auto"/>
        <w:bottom w:val="none" w:sz="0" w:space="0" w:color="auto"/>
        <w:right w:val="none" w:sz="0" w:space="0" w:color="auto"/>
      </w:divBdr>
    </w:div>
    <w:div w:id="235097369">
      <w:bodyDiv w:val="1"/>
      <w:marLeft w:val="0"/>
      <w:marRight w:val="0"/>
      <w:marTop w:val="0"/>
      <w:marBottom w:val="0"/>
      <w:divBdr>
        <w:top w:val="none" w:sz="0" w:space="0" w:color="auto"/>
        <w:left w:val="none" w:sz="0" w:space="0" w:color="auto"/>
        <w:bottom w:val="none" w:sz="0" w:space="0" w:color="auto"/>
        <w:right w:val="none" w:sz="0" w:space="0" w:color="auto"/>
      </w:divBdr>
    </w:div>
    <w:div w:id="244535296">
      <w:bodyDiv w:val="1"/>
      <w:marLeft w:val="0"/>
      <w:marRight w:val="0"/>
      <w:marTop w:val="0"/>
      <w:marBottom w:val="0"/>
      <w:divBdr>
        <w:top w:val="none" w:sz="0" w:space="0" w:color="auto"/>
        <w:left w:val="none" w:sz="0" w:space="0" w:color="auto"/>
        <w:bottom w:val="none" w:sz="0" w:space="0" w:color="auto"/>
        <w:right w:val="none" w:sz="0" w:space="0" w:color="auto"/>
      </w:divBdr>
    </w:div>
    <w:div w:id="244807080">
      <w:bodyDiv w:val="1"/>
      <w:marLeft w:val="0"/>
      <w:marRight w:val="0"/>
      <w:marTop w:val="0"/>
      <w:marBottom w:val="0"/>
      <w:divBdr>
        <w:top w:val="none" w:sz="0" w:space="0" w:color="auto"/>
        <w:left w:val="none" w:sz="0" w:space="0" w:color="auto"/>
        <w:bottom w:val="none" w:sz="0" w:space="0" w:color="auto"/>
        <w:right w:val="none" w:sz="0" w:space="0" w:color="auto"/>
      </w:divBdr>
    </w:div>
    <w:div w:id="245114813">
      <w:bodyDiv w:val="1"/>
      <w:marLeft w:val="0"/>
      <w:marRight w:val="0"/>
      <w:marTop w:val="0"/>
      <w:marBottom w:val="0"/>
      <w:divBdr>
        <w:top w:val="none" w:sz="0" w:space="0" w:color="auto"/>
        <w:left w:val="none" w:sz="0" w:space="0" w:color="auto"/>
        <w:bottom w:val="none" w:sz="0" w:space="0" w:color="auto"/>
        <w:right w:val="none" w:sz="0" w:space="0" w:color="auto"/>
      </w:divBdr>
    </w:div>
    <w:div w:id="246232264">
      <w:bodyDiv w:val="1"/>
      <w:marLeft w:val="0"/>
      <w:marRight w:val="0"/>
      <w:marTop w:val="0"/>
      <w:marBottom w:val="0"/>
      <w:divBdr>
        <w:top w:val="none" w:sz="0" w:space="0" w:color="auto"/>
        <w:left w:val="none" w:sz="0" w:space="0" w:color="auto"/>
        <w:bottom w:val="none" w:sz="0" w:space="0" w:color="auto"/>
        <w:right w:val="none" w:sz="0" w:space="0" w:color="auto"/>
      </w:divBdr>
    </w:div>
    <w:div w:id="246349954">
      <w:bodyDiv w:val="1"/>
      <w:marLeft w:val="0"/>
      <w:marRight w:val="0"/>
      <w:marTop w:val="0"/>
      <w:marBottom w:val="0"/>
      <w:divBdr>
        <w:top w:val="none" w:sz="0" w:space="0" w:color="auto"/>
        <w:left w:val="none" w:sz="0" w:space="0" w:color="auto"/>
        <w:bottom w:val="none" w:sz="0" w:space="0" w:color="auto"/>
        <w:right w:val="none" w:sz="0" w:space="0" w:color="auto"/>
      </w:divBdr>
    </w:div>
    <w:div w:id="254020444">
      <w:bodyDiv w:val="1"/>
      <w:marLeft w:val="0"/>
      <w:marRight w:val="0"/>
      <w:marTop w:val="0"/>
      <w:marBottom w:val="0"/>
      <w:divBdr>
        <w:top w:val="none" w:sz="0" w:space="0" w:color="auto"/>
        <w:left w:val="none" w:sz="0" w:space="0" w:color="auto"/>
        <w:bottom w:val="none" w:sz="0" w:space="0" w:color="auto"/>
        <w:right w:val="none" w:sz="0" w:space="0" w:color="auto"/>
      </w:divBdr>
    </w:div>
    <w:div w:id="267736155">
      <w:bodyDiv w:val="1"/>
      <w:marLeft w:val="0"/>
      <w:marRight w:val="0"/>
      <w:marTop w:val="0"/>
      <w:marBottom w:val="0"/>
      <w:divBdr>
        <w:top w:val="none" w:sz="0" w:space="0" w:color="auto"/>
        <w:left w:val="none" w:sz="0" w:space="0" w:color="auto"/>
        <w:bottom w:val="none" w:sz="0" w:space="0" w:color="auto"/>
        <w:right w:val="none" w:sz="0" w:space="0" w:color="auto"/>
      </w:divBdr>
    </w:div>
    <w:div w:id="279335315">
      <w:bodyDiv w:val="1"/>
      <w:marLeft w:val="0"/>
      <w:marRight w:val="0"/>
      <w:marTop w:val="0"/>
      <w:marBottom w:val="0"/>
      <w:divBdr>
        <w:top w:val="none" w:sz="0" w:space="0" w:color="auto"/>
        <w:left w:val="none" w:sz="0" w:space="0" w:color="auto"/>
        <w:bottom w:val="none" w:sz="0" w:space="0" w:color="auto"/>
        <w:right w:val="none" w:sz="0" w:space="0" w:color="auto"/>
      </w:divBdr>
    </w:div>
    <w:div w:id="283582928">
      <w:bodyDiv w:val="1"/>
      <w:marLeft w:val="0"/>
      <w:marRight w:val="0"/>
      <w:marTop w:val="0"/>
      <w:marBottom w:val="0"/>
      <w:divBdr>
        <w:top w:val="none" w:sz="0" w:space="0" w:color="auto"/>
        <w:left w:val="none" w:sz="0" w:space="0" w:color="auto"/>
        <w:bottom w:val="none" w:sz="0" w:space="0" w:color="auto"/>
        <w:right w:val="none" w:sz="0" w:space="0" w:color="auto"/>
      </w:divBdr>
    </w:div>
    <w:div w:id="284701443">
      <w:bodyDiv w:val="1"/>
      <w:marLeft w:val="0"/>
      <w:marRight w:val="0"/>
      <w:marTop w:val="0"/>
      <w:marBottom w:val="0"/>
      <w:divBdr>
        <w:top w:val="none" w:sz="0" w:space="0" w:color="auto"/>
        <w:left w:val="none" w:sz="0" w:space="0" w:color="auto"/>
        <w:bottom w:val="none" w:sz="0" w:space="0" w:color="auto"/>
        <w:right w:val="none" w:sz="0" w:space="0" w:color="auto"/>
      </w:divBdr>
    </w:div>
    <w:div w:id="303049368">
      <w:bodyDiv w:val="1"/>
      <w:marLeft w:val="0"/>
      <w:marRight w:val="0"/>
      <w:marTop w:val="0"/>
      <w:marBottom w:val="0"/>
      <w:divBdr>
        <w:top w:val="none" w:sz="0" w:space="0" w:color="auto"/>
        <w:left w:val="none" w:sz="0" w:space="0" w:color="auto"/>
        <w:bottom w:val="none" w:sz="0" w:space="0" w:color="auto"/>
        <w:right w:val="none" w:sz="0" w:space="0" w:color="auto"/>
      </w:divBdr>
    </w:div>
    <w:div w:id="330791813">
      <w:bodyDiv w:val="1"/>
      <w:marLeft w:val="0"/>
      <w:marRight w:val="0"/>
      <w:marTop w:val="0"/>
      <w:marBottom w:val="0"/>
      <w:divBdr>
        <w:top w:val="none" w:sz="0" w:space="0" w:color="auto"/>
        <w:left w:val="none" w:sz="0" w:space="0" w:color="auto"/>
        <w:bottom w:val="none" w:sz="0" w:space="0" w:color="auto"/>
        <w:right w:val="none" w:sz="0" w:space="0" w:color="auto"/>
      </w:divBdr>
    </w:div>
    <w:div w:id="345864497">
      <w:bodyDiv w:val="1"/>
      <w:marLeft w:val="0"/>
      <w:marRight w:val="0"/>
      <w:marTop w:val="0"/>
      <w:marBottom w:val="0"/>
      <w:divBdr>
        <w:top w:val="none" w:sz="0" w:space="0" w:color="auto"/>
        <w:left w:val="none" w:sz="0" w:space="0" w:color="auto"/>
        <w:bottom w:val="none" w:sz="0" w:space="0" w:color="auto"/>
        <w:right w:val="none" w:sz="0" w:space="0" w:color="auto"/>
      </w:divBdr>
    </w:div>
    <w:div w:id="350030616">
      <w:bodyDiv w:val="1"/>
      <w:marLeft w:val="0"/>
      <w:marRight w:val="0"/>
      <w:marTop w:val="0"/>
      <w:marBottom w:val="0"/>
      <w:divBdr>
        <w:top w:val="none" w:sz="0" w:space="0" w:color="auto"/>
        <w:left w:val="none" w:sz="0" w:space="0" w:color="auto"/>
        <w:bottom w:val="none" w:sz="0" w:space="0" w:color="auto"/>
        <w:right w:val="none" w:sz="0" w:space="0" w:color="auto"/>
      </w:divBdr>
    </w:div>
    <w:div w:id="373696273">
      <w:bodyDiv w:val="1"/>
      <w:marLeft w:val="0"/>
      <w:marRight w:val="0"/>
      <w:marTop w:val="0"/>
      <w:marBottom w:val="0"/>
      <w:divBdr>
        <w:top w:val="none" w:sz="0" w:space="0" w:color="auto"/>
        <w:left w:val="none" w:sz="0" w:space="0" w:color="auto"/>
        <w:bottom w:val="none" w:sz="0" w:space="0" w:color="auto"/>
        <w:right w:val="none" w:sz="0" w:space="0" w:color="auto"/>
      </w:divBdr>
    </w:div>
    <w:div w:id="377628622">
      <w:bodyDiv w:val="1"/>
      <w:marLeft w:val="0"/>
      <w:marRight w:val="0"/>
      <w:marTop w:val="0"/>
      <w:marBottom w:val="0"/>
      <w:divBdr>
        <w:top w:val="none" w:sz="0" w:space="0" w:color="auto"/>
        <w:left w:val="none" w:sz="0" w:space="0" w:color="auto"/>
        <w:bottom w:val="none" w:sz="0" w:space="0" w:color="auto"/>
        <w:right w:val="none" w:sz="0" w:space="0" w:color="auto"/>
      </w:divBdr>
    </w:div>
    <w:div w:id="379014596">
      <w:bodyDiv w:val="1"/>
      <w:marLeft w:val="0"/>
      <w:marRight w:val="0"/>
      <w:marTop w:val="0"/>
      <w:marBottom w:val="0"/>
      <w:divBdr>
        <w:top w:val="none" w:sz="0" w:space="0" w:color="auto"/>
        <w:left w:val="none" w:sz="0" w:space="0" w:color="auto"/>
        <w:bottom w:val="none" w:sz="0" w:space="0" w:color="auto"/>
        <w:right w:val="none" w:sz="0" w:space="0" w:color="auto"/>
      </w:divBdr>
    </w:div>
    <w:div w:id="387143456">
      <w:bodyDiv w:val="1"/>
      <w:marLeft w:val="0"/>
      <w:marRight w:val="0"/>
      <w:marTop w:val="0"/>
      <w:marBottom w:val="0"/>
      <w:divBdr>
        <w:top w:val="none" w:sz="0" w:space="0" w:color="auto"/>
        <w:left w:val="none" w:sz="0" w:space="0" w:color="auto"/>
        <w:bottom w:val="none" w:sz="0" w:space="0" w:color="auto"/>
        <w:right w:val="none" w:sz="0" w:space="0" w:color="auto"/>
      </w:divBdr>
    </w:div>
    <w:div w:id="390158082">
      <w:bodyDiv w:val="1"/>
      <w:marLeft w:val="0"/>
      <w:marRight w:val="0"/>
      <w:marTop w:val="0"/>
      <w:marBottom w:val="0"/>
      <w:divBdr>
        <w:top w:val="none" w:sz="0" w:space="0" w:color="auto"/>
        <w:left w:val="none" w:sz="0" w:space="0" w:color="auto"/>
        <w:bottom w:val="none" w:sz="0" w:space="0" w:color="auto"/>
        <w:right w:val="none" w:sz="0" w:space="0" w:color="auto"/>
      </w:divBdr>
    </w:div>
    <w:div w:id="396828598">
      <w:bodyDiv w:val="1"/>
      <w:marLeft w:val="0"/>
      <w:marRight w:val="0"/>
      <w:marTop w:val="0"/>
      <w:marBottom w:val="0"/>
      <w:divBdr>
        <w:top w:val="none" w:sz="0" w:space="0" w:color="auto"/>
        <w:left w:val="none" w:sz="0" w:space="0" w:color="auto"/>
        <w:bottom w:val="none" w:sz="0" w:space="0" w:color="auto"/>
        <w:right w:val="none" w:sz="0" w:space="0" w:color="auto"/>
      </w:divBdr>
    </w:div>
    <w:div w:id="402483080">
      <w:bodyDiv w:val="1"/>
      <w:marLeft w:val="0"/>
      <w:marRight w:val="0"/>
      <w:marTop w:val="0"/>
      <w:marBottom w:val="0"/>
      <w:divBdr>
        <w:top w:val="none" w:sz="0" w:space="0" w:color="auto"/>
        <w:left w:val="none" w:sz="0" w:space="0" w:color="auto"/>
        <w:bottom w:val="none" w:sz="0" w:space="0" w:color="auto"/>
        <w:right w:val="none" w:sz="0" w:space="0" w:color="auto"/>
      </w:divBdr>
    </w:div>
    <w:div w:id="406731755">
      <w:bodyDiv w:val="1"/>
      <w:marLeft w:val="0"/>
      <w:marRight w:val="0"/>
      <w:marTop w:val="0"/>
      <w:marBottom w:val="0"/>
      <w:divBdr>
        <w:top w:val="none" w:sz="0" w:space="0" w:color="auto"/>
        <w:left w:val="none" w:sz="0" w:space="0" w:color="auto"/>
        <w:bottom w:val="none" w:sz="0" w:space="0" w:color="auto"/>
        <w:right w:val="none" w:sz="0" w:space="0" w:color="auto"/>
      </w:divBdr>
      <w:divsChild>
        <w:div w:id="900746940">
          <w:marLeft w:val="0"/>
          <w:marRight w:val="0"/>
          <w:marTop w:val="0"/>
          <w:marBottom w:val="0"/>
          <w:divBdr>
            <w:top w:val="none" w:sz="0" w:space="0" w:color="auto"/>
            <w:left w:val="none" w:sz="0" w:space="0" w:color="auto"/>
            <w:bottom w:val="none" w:sz="0" w:space="0" w:color="auto"/>
            <w:right w:val="none" w:sz="0" w:space="0" w:color="auto"/>
          </w:divBdr>
          <w:divsChild>
            <w:div w:id="1322201029">
              <w:marLeft w:val="0"/>
              <w:marRight w:val="0"/>
              <w:marTop w:val="0"/>
              <w:marBottom w:val="0"/>
              <w:divBdr>
                <w:top w:val="none" w:sz="0" w:space="0" w:color="auto"/>
                <w:left w:val="none" w:sz="0" w:space="0" w:color="auto"/>
                <w:bottom w:val="none" w:sz="0" w:space="0" w:color="auto"/>
                <w:right w:val="none" w:sz="0" w:space="0" w:color="auto"/>
              </w:divBdr>
              <w:divsChild>
                <w:div w:id="3028072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425426535">
      <w:bodyDiv w:val="1"/>
      <w:marLeft w:val="0"/>
      <w:marRight w:val="0"/>
      <w:marTop w:val="0"/>
      <w:marBottom w:val="0"/>
      <w:divBdr>
        <w:top w:val="none" w:sz="0" w:space="0" w:color="auto"/>
        <w:left w:val="none" w:sz="0" w:space="0" w:color="auto"/>
        <w:bottom w:val="none" w:sz="0" w:space="0" w:color="auto"/>
        <w:right w:val="none" w:sz="0" w:space="0" w:color="auto"/>
      </w:divBdr>
    </w:div>
    <w:div w:id="433287133">
      <w:bodyDiv w:val="1"/>
      <w:marLeft w:val="0"/>
      <w:marRight w:val="0"/>
      <w:marTop w:val="0"/>
      <w:marBottom w:val="0"/>
      <w:divBdr>
        <w:top w:val="none" w:sz="0" w:space="0" w:color="auto"/>
        <w:left w:val="none" w:sz="0" w:space="0" w:color="auto"/>
        <w:bottom w:val="none" w:sz="0" w:space="0" w:color="auto"/>
        <w:right w:val="none" w:sz="0" w:space="0" w:color="auto"/>
      </w:divBdr>
    </w:div>
    <w:div w:id="434398116">
      <w:bodyDiv w:val="1"/>
      <w:marLeft w:val="0"/>
      <w:marRight w:val="0"/>
      <w:marTop w:val="0"/>
      <w:marBottom w:val="0"/>
      <w:divBdr>
        <w:top w:val="none" w:sz="0" w:space="0" w:color="auto"/>
        <w:left w:val="none" w:sz="0" w:space="0" w:color="auto"/>
        <w:bottom w:val="none" w:sz="0" w:space="0" w:color="auto"/>
        <w:right w:val="none" w:sz="0" w:space="0" w:color="auto"/>
      </w:divBdr>
    </w:div>
    <w:div w:id="443770527">
      <w:bodyDiv w:val="1"/>
      <w:marLeft w:val="0"/>
      <w:marRight w:val="0"/>
      <w:marTop w:val="0"/>
      <w:marBottom w:val="0"/>
      <w:divBdr>
        <w:top w:val="none" w:sz="0" w:space="0" w:color="auto"/>
        <w:left w:val="none" w:sz="0" w:space="0" w:color="auto"/>
        <w:bottom w:val="none" w:sz="0" w:space="0" w:color="auto"/>
        <w:right w:val="none" w:sz="0" w:space="0" w:color="auto"/>
      </w:divBdr>
    </w:div>
    <w:div w:id="443960863">
      <w:bodyDiv w:val="1"/>
      <w:marLeft w:val="0"/>
      <w:marRight w:val="0"/>
      <w:marTop w:val="0"/>
      <w:marBottom w:val="0"/>
      <w:divBdr>
        <w:top w:val="none" w:sz="0" w:space="0" w:color="auto"/>
        <w:left w:val="none" w:sz="0" w:space="0" w:color="auto"/>
        <w:bottom w:val="none" w:sz="0" w:space="0" w:color="auto"/>
        <w:right w:val="none" w:sz="0" w:space="0" w:color="auto"/>
      </w:divBdr>
    </w:div>
    <w:div w:id="454372688">
      <w:bodyDiv w:val="1"/>
      <w:marLeft w:val="0"/>
      <w:marRight w:val="0"/>
      <w:marTop w:val="0"/>
      <w:marBottom w:val="0"/>
      <w:divBdr>
        <w:top w:val="none" w:sz="0" w:space="0" w:color="auto"/>
        <w:left w:val="none" w:sz="0" w:space="0" w:color="auto"/>
        <w:bottom w:val="none" w:sz="0" w:space="0" w:color="auto"/>
        <w:right w:val="none" w:sz="0" w:space="0" w:color="auto"/>
      </w:divBdr>
    </w:div>
    <w:div w:id="459421356">
      <w:bodyDiv w:val="1"/>
      <w:marLeft w:val="0"/>
      <w:marRight w:val="0"/>
      <w:marTop w:val="0"/>
      <w:marBottom w:val="0"/>
      <w:divBdr>
        <w:top w:val="none" w:sz="0" w:space="0" w:color="auto"/>
        <w:left w:val="none" w:sz="0" w:space="0" w:color="auto"/>
        <w:bottom w:val="none" w:sz="0" w:space="0" w:color="auto"/>
        <w:right w:val="none" w:sz="0" w:space="0" w:color="auto"/>
      </w:divBdr>
    </w:div>
    <w:div w:id="468548377">
      <w:bodyDiv w:val="1"/>
      <w:marLeft w:val="0"/>
      <w:marRight w:val="0"/>
      <w:marTop w:val="0"/>
      <w:marBottom w:val="0"/>
      <w:divBdr>
        <w:top w:val="none" w:sz="0" w:space="0" w:color="auto"/>
        <w:left w:val="none" w:sz="0" w:space="0" w:color="auto"/>
        <w:bottom w:val="none" w:sz="0" w:space="0" w:color="auto"/>
        <w:right w:val="none" w:sz="0" w:space="0" w:color="auto"/>
      </w:divBdr>
    </w:div>
    <w:div w:id="468862364">
      <w:bodyDiv w:val="1"/>
      <w:marLeft w:val="0"/>
      <w:marRight w:val="0"/>
      <w:marTop w:val="0"/>
      <w:marBottom w:val="0"/>
      <w:divBdr>
        <w:top w:val="none" w:sz="0" w:space="0" w:color="auto"/>
        <w:left w:val="none" w:sz="0" w:space="0" w:color="auto"/>
        <w:bottom w:val="none" w:sz="0" w:space="0" w:color="auto"/>
        <w:right w:val="none" w:sz="0" w:space="0" w:color="auto"/>
      </w:divBdr>
    </w:div>
    <w:div w:id="477842792">
      <w:bodyDiv w:val="1"/>
      <w:marLeft w:val="0"/>
      <w:marRight w:val="0"/>
      <w:marTop w:val="0"/>
      <w:marBottom w:val="0"/>
      <w:divBdr>
        <w:top w:val="none" w:sz="0" w:space="0" w:color="auto"/>
        <w:left w:val="none" w:sz="0" w:space="0" w:color="auto"/>
        <w:bottom w:val="none" w:sz="0" w:space="0" w:color="auto"/>
        <w:right w:val="none" w:sz="0" w:space="0" w:color="auto"/>
      </w:divBdr>
    </w:div>
    <w:div w:id="482280864">
      <w:bodyDiv w:val="1"/>
      <w:marLeft w:val="0"/>
      <w:marRight w:val="0"/>
      <w:marTop w:val="0"/>
      <w:marBottom w:val="0"/>
      <w:divBdr>
        <w:top w:val="none" w:sz="0" w:space="0" w:color="auto"/>
        <w:left w:val="none" w:sz="0" w:space="0" w:color="auto"/>
        <w:bottom w:val="none" w:sz="0" w:space="0" w:color="auto"/>
        <w:right w:val="none" w:sz="0" w:space="0" w:color="auto"/>
      </w:divBdr>
    </w:div>
    <w:div w:id="485827993">
      <w:bodyDiv w:val="1"/>
      <w:marLeft w:val="0"/>
      <w:marRight w:val="0"/>
      <w:marTop w:val="0"/>
      <w:marBottom w:val="0"/>
      <w:divBdr>
        <w:top w:val="none" w:sz="0" w:space="0" w:color="auto"/>
        <w:left w:val="none" w:sz="0" w:space="0" w:color="auto"/>
        <w:bottom w:val="none" w:sz="0" w:space="0" w:color="auto"/>
        <w:right w:val="none" w:sz="0" w:space="0" w:color="auto"/>
      </w:divBdr>
    </w:div>
    <w:div w:id="489180423">
      <w:bodyDiv w:val="1"/>
      <w:marLeft w:val="0"/>
      <w:marRight w:val="0"/>
      <w:marTop w:val="0"/>
      <w:marBottom w:val="0"/>
      <w:divBdr>
        <w:top w:val="none" w:sz="0" w:space="0" w:color="auto"/>
        <w:left w:val="none" w:sz="0" w:space="0" w:color="auto"/>
        <w:bottom w:val="none" w:sz="0" w:space="0" w:color="auto"/>
        <w:right w:val="none" w:sz="0" w:space="0" w:color="auto"/>
      </w:divBdr>
    </w:div>
    <w:div w:id="503394929">
      <w:bodyDiv w:val="1"/>
      <w:marLeft w:val="0"/>
      <w:marRight w:val="0"/>
      <w:marTop w:val="0"/>
      <w:marBottom w:val="0"/>
      <w:divBdr>
        <w:top w:val="none" w:sz="0" w:space="0" w:color="auto"/>
        <w:left w:val="none" w:sz="0" w:space="0" w:color="auto"/>
        <w:bottom w:val="none" w:sz="0" w:space="0" w:color="auto"/>
        <w:right w:val="none" w:sz="0" w:space="0" w:color="auto"/>
      </w:divBdr>
    </w:div>
    <w:div w:id="515192202">
      <w:bodyDiv w:val="1"/>
      <w:marLeft w:val="0"/>
      <w:marRight w:val="0"/>
      <w:marTop w:val="0"/>
      <w:marBottom w:val="0"/>
      <w:divBdr>
        <w:top w:val="none" w:sz="0" w:space="0" w:color="auto"/>
        <w:left w:val="none" w:sz="0" w:space="0" w:color="auto"/>
        <w:bottom w:val="none" w:sz="0" w:space="0" w:color="auto"/>
        <w:right w:val="none" w:sz="0" w:space="0" w:color="auto"/>
      </w:divBdr>
    </w:div>
    <w:div w:id="516776207">
      <w:bodyDiv w:val="1"/>
      <w:marLeft w:val="0"/>
      <w:marRight w:val="0"/>
      <w:marTop w:val="0"/>
      <w:marBottom w:val="0"/>
      <w:divBdr>
        <w:top w:val="none" w:sz="0" w:space="0" w:color="auto"/>
        <w:left w:val="none" w:sz="0" w:space="0" w:color="auto"/>
        <w:bottom w:val="none" w:sz="0" w:space="0" w:color="auto"/>
        <w:right w:val="none" w:sz="0" w:space="0" w:color="auto"/>
      </w:divBdr>
    </w:div>
    <w:div w:id="524366929">
      <w:bodyDiv w:val="1"/>
      <w:marLeft w:val="0"/>
      <w:marRight w:val="0"/>
      <w:marTop w:val="0"/>
      <w:marBottom w:val="0"/>
      <w:divBdr>
        <w:top w:val="none" w:sz="0" w:space="0" w:color="auto"/>
        <w:left w:val="none" w:sz="0" w:space="0" w:color="auto"/>
        <w:bottom w:val="none" w:sz="0" w:space="0" w:color="auto"/>
        <w:right w:val="none" w:sz="0" w:space="0" w:color="auto"/>
      </w:divBdr>
    </w:div>
    <w:div w:id="537352740">
      <w:bodyDiv w:val="1"/>
      <w:marLeft w:val="0"/>
      <w:marRight w:val="0"/>
      <w:marTop w:val="0"/>
      <w:marBottom w:val="0"/>
      <w:divBdr>
        <w:top w:val="none" w:sz="0" w:space="0" w:color="auto"/>
        <w:left w:val="none" w:sz="0" w:space="0" w:color="auto"/>
        <w:bottom w:val="none" w:sz="0" w:space="0" w:color="auto"/>
        <w:right w:val="none" w:sz="0" w:space="0" w:color="auto"/>
      </w:divBdr>
    </w:div>
    <w:div w:id="557909296">
      <w:bodyDiv w:val="1"/>
      <w:marLeft w:val="0"/>
      <w:marRight w:val="0"/>
      <w:marTop w:val="0"/>
      <w:marBottom w:val="0"/>
      <w:divBdr>
        <w:top w:val="none" w:sz="0" w:space="0" w:color="auto"/>
        <w:left w:val="none" w:sz="0" w:space="0" w:color="auto"/>
        <w:bottom w:val="none" w:sz="0" w:space="0" w:color="auto"/>
        <w:right w:val="none" w:sz="0" w:space="0" w:color="auto"/>
      </w:divBdr>
    </w:div>
    <w:div w:id="561719891">
      <w:bodyDiv w:val="1"/>
      <w:marLeft w:val="0"/>
      <w:marRight w:val="0"/>
      <w:marTop w:val="0"/>
      <w:marBottom w:val="0"/>
      <w:divBdr>
        <w:top w:val="none" w:sz="0" w:space="0" w:color="auto"/>
        <w:left w:val="none" w:sz="0" w:space="0" w:color="auto"/>
        <w:bottom w:val="none" w:sz="0" w:space="0" w:color="auto"/>
        <w:right w:val="none" w:sz="0" w:space="0" w:color="auto"/>
      </w:divBdr>
    </w:div>
    <w:div w:id="566960108">
      <w:bodyDiv w:val="1"/>
      <w:marLeft w:val="0"/>
      <w:marRight w:val="0"/>
      <w:marTop w:val="0"/>
      <w:marBottom w:val="0"/>
      <w:divBdr>
        <w:top w:val="none" w:sz="0" w:space="0" w:color="auto"/>
        <w:left w:val="none" w:sz="0" w:space="0" w:color="auto"/>
        <w:bottom w:val="none" w:sz="0" w:space="0" w:color="auto"/>
        <w:right w:val="none" w:sz="0" w:space="0" w:color="auto"/>
      </w:divBdr>
    </w:div>
    <w:div w:id="569270727">
      <w:bodyDiv w:val="1"/>
      <w:marLeft w:val="0"/>
      <w:marRight w:val="0"/>
      <w:marTop w:val="0"/>
      <w:marBottom w:val="0"/>
      <w:divBdr>
        <w:top w:val="none" w:sz="0" w:space="0" w:color="auto"/>
        <w:left w:val="none" w:sz="0" w:space="0" w:color="auto"/>
        <w:bottom w:val="none" w:sz="0" w:space="0" w:color="auto"/>
        <w:right w:val="none" w:sz="0" w:space="0" w:color="auto"/>
      </w:divBdr>
    </w:div>
    <w:div w:id="572668685">
      <w:bodyDiv w:val="1"/>
      <w:marLeft w:val="0"/>
      <w:marRight w:val="0"/>
      <w:marTop w:val="0"/>
      <w:marBottom w:val="0"/>
      <w:divBdr>
        <w:top w:val="none" w:sz="0" w:space="0" w:color="auto"/>
        <w:left w:val="none" w:sz="0" w:space="0" w:color="auto"/>
        <w:bottom w:val="none" w:sz="0" w:space="0" w:color="auto"/>
        <w:right w:val="none" w:sz="0" w:space="0" w:color="auto"/>
      </w:divBdr>
    </w:div>
    <w:div w:id="590747887">
      <w:bodyDiv w:val="1"/>
      <w:marLeft w:val="0"/>
      <w:marRight w:val="0"/>
      <w:marTop w:val="0"/>
      <w:marBottom w:val="0"/>
      <w:divBdr>
        <w:top w:val="none" w:sz="0" w:space="0" w:color="auto"/>
        <w:left w:val="none" w:sz="0" w:space="0" w:color="auto"/>
        <w:bottom w:val="none" w:sz="0" w:space="0" w:color="auto"/>
        <w:right w:val="none" w:sz="0" w:space="0" w:color="auto"/>
      </w:divBdr>
    </w:div>
    <w:div w:id="598947093">
      <w:bodyDiv w:val="1"/>
      <w:marLeft w:val="0"/>
      <w:marRight w:val="0"/>
      <w:marTop w:val="0"/>
      <w:marBottom w:val="0"/>
      <w:divBdr>
        <w:top w:val="none" w:sz="0" w:space="0" w:color="auto"/>
        <w:left w:val="none" w:sz="0" w:space="0" w:color="auto"/>
        <w:bottom w:val="none" w:sz="0" w:space="0" w:color="auto"/>
        <w:right w:val="none" w:sz="0" w:space="0" w:color="auto"/>
      </w:divBdr>
    </w:div>
    <w:div w:id="607587401">
      <w:bodyDiv w:val="1"/>
      <w:marLeft w:val="0"/>
      <w:marRight w:val="0"/>
      <w:marTop w:val="0"/>
      <w:marBottom w:val="0"/>
      <w:divBdr>
        <w:top w:val="none" w:sz="0" w:space="0" w:color="auto"/>
        <w:left w:val="none" w:sz="0" w:space="0" w:color="auto"/>
        <w:bottom w:val="none" w:sz="0" w:space="0" w:color="auto"/>
        <w:right w:val="none" w:sz="0" w:space="0" w:color="auto"/>
      </w:divBdr>
    </w:div>
    <w:div w:id="608241260">
      <w:bodyDiv w:val="1"/>
      <w:marLeft w:val="0"/>
      <w:marRight w:val="0"/>
      <w:marTop w:val="0"/>
      <w:marBottom w:val="0"/>
      <w:divBdr>
        <w:top w:val="none" w:sz="0" w:space="0" w:color="auto"/>
        <w:left w:val="none" w:sz="0" w:space="0" w:color="auto"/>
        <w:bottom w:val="none" w:sz="0" w:space="0" w:color="auto"/>
        <w:right w:val="none" w:sz="0" w:space="0" w:color="auto"/>
      </w:divBdr>
    </w:div>
    <w:div w:id="609119290">
      <w:bodyDiv w:val="1"/>
      <w:marLeft w:val="0"/>
      <w:marRight w:val="0"/>
      <w:marTop w:val="0"/>
      <w:marBottom w:val="0"/>
      <w:divBdr>
        <w:top w:val="none" w:sz="0" w:space="0" w:color="auto"/>
        <w:left w:val="none" w:sz="0" w:space="0" w:color="auto"/>
        <w:bottom w:val="none" w:sz="0" w:space="0" w:color="auto"/>
        <w:right w:val="none" w:sz="0" w:space="0" w:color="auto"/>
      </w:divBdr>
    </w:div>
    <w:div w:id="611741830">
      <w:bodyDiv w:val="1"/>
      <w:marLeft w:val="0"/>
      <w:marRight w:val="0"/>
      <w:marTop w:val="0"/>
      <w:marBottom w:val="0"/>
      <w:divBdr>
        <w:top w:val="none" w:sz="0" w:space="0" w:color="auto"/>
        <w:left w:val="none" w:sz="0" w:space="0" w:color="auto"/>
        <w:bottom w:val="none" w:sz="0" w:space="0" w:color="auto"/>
        <w:right w:val="none" w:sz="0" w:space="0" w:color="auto"/>
      </w:divBdr>
    </w:div>
    <w:div w:id="624195750">
      <w:bodyDiv w:val="1"/>
      <w:marLeft w:val="0"/>
      <w:marRight w:val="0"/>
      <w:marTop w:val="0"/>
      <w:marBottom w:val="0"/>
      <w:divBdr>
        <w:top w:val="none" w:sz="0" w:space="0" w:color="auto"/>
        <w:left w:val="none" w:sz="0" w:space="0" w:color="auto"/>
        <w:bottom w:val="none" w:sz="0" w:space="0" w:color="auto"/>
        <w:right w:val="none" w:sz="0" w:space="0" w:color="auto"/>
      </w:divBdr>
    </w:div>
    <w:div w:id="634412867">
      <w:bodyDiv w:val="1"/>
      <w:marLeft w:val="0"/>
      <w:marRight w:val="0"/>
      <w:marTop w:val="0"/>
      <w:marBottom w:val="0"/>
      <w:divBdr>
        <w:top w:val="none" w:sz="0" w:space="0" w:color="auto"/>
        <w:left w:val="none" w:sz="0" w:space="0" w:color="auto"/>
        <w:bottom w:val="none" w:sz="0" w:space="0" w:color="auto"/>
        <w:right w:val="none" w:sz="0" w:space="0" w:color="auto"/>
      </w:divBdr>
    </w:div>
    <w:div w:id="635910591">
      <w:bodyDiv w:val="1"/>
      <w:marLeft w:val="0"/>
      <w:marRight w:val="0"/>
      <w:marTop w:val="0"/>
      <w:marBottom w:val="0"/>
      <w:divBdr>
        <w:top w:val="none" w:sz="0" w:space="0" w:color="auto"/>
        <w:left w:val="none" w:sz="0" w:space="0" w:color="auto"/>
        <w:bottom w:val="none" w:sz="0" w:space="0" w:color="auto"/>
        <w:right w:val="none" w:sz="0" w:space="0" w:color="auto"/>
      </w:divBdr>
    </w:div>
    <w:div w:id="638613184">
      <w:bodyDiv w:val="1"/>
      <w:marLeft w:val="0"/>
      <w:marRight w:val="0"/>
      <w:marTop w:val="0"/>
      <w:marBottom w:val="0"/>
      <w:divBdr>
        <w:top w:val="none" w:sz="0" w:space="0" w:color="auto"/>
        <w:left w:val="none" w:sz="0" w:space="0" w:color="auto"/>
        <w:bottom w:val="none" w:sz="0" w:space="0" w:color="auto"/>
        <w:right w:val="none" w:sz="0" w:space="0" w:color="auto"/>
      </w:divBdr>
    </w:div>
    <w:div w:id="641346247">
      <w:bodyDiv w:val="1"/>
      <w:marLeft w:val="0"/>
      <w:marRight w:val="0"/>
      <w:marTop w:val="0"/>
      <w:marBottom w:val="0"/>
      <w:divBdr>
        <w:top w:val="none" w:sz="0" w:space="0" w:color="auto"/>
        <w:left w:val="none" w:sz="0" w:space="0" w:color="auto"/>
        <w:bottom w:val="none" w:sz="0" w:space="0" w:color="auto"/>
        <w:right w:val="none" w:sz="0" w:space="0" w:color="auto"/>
      </w:divBdr>
    </w:div>
    <w:div w:id="642276837">
      <w:bodyDiv w:val="1"/>
      <w:marLeft w:val="0"/>
      <w:marRight w:val="0"/>
      <w:marTop w:val="0"/>
      <w:marBottom w:val="0"/>
      <w:divBdr>
        <w:top w:val="none" w:sz="0" w:space="0" w:color="auto"/>
        <w:left w:val="none" w:sz="0" w:space="0" w:color="auto"/>
        <w:bottom w:val="none" w:sz="0" w:space="0" w:color="auto"/>
        <w:right w:val="none" w:sz="0" w:space="0" w:color="auto"/>
      </w:divBdr>
    </w:div>
    <w:div w:id="643044760">
      <w:bodyDiv w:val="1"/>
      <w:marLeft w:val="0"/>
      <w:marRight w:val="0"/>
      <w:marTop w:val="0"/>
      <w:marBottom w:val="0"/>
      <w:divBdr>
        <w:top w:val="none" w:sz="0" w:space="0" w:color="auto"/>
        <w:left w:val="none" w:sz="0" w:space="0" w:color="auto"/>
        <w:bottom w:val="none" w:sz="0" w:space="0" w:color="auto"/>
        <w:right w:val="none" w:sz="0" w:space="0" w:color="auto"/>
      </w:divBdr>
    </w:div>
    <w:div w:id="651911142">
      <w:bodyDiv w:val="1"/>
      <w:marLeft w:val="0"/>
      <w:marRight w:val="0"/>
      <w:marTop w:val="0"/>
      <w:marBottom w:val="0"/>
      <w:divBdr>
        <w:top w:val="none" w:sz="0" w:space="0" w:color="auto"/>
        <w:left w:val="none" w:sz="0" w:space="0" w:color="auto"/>
        <w:bottom w:val="none" w:sz="0" w:space="0" w:color="auto"/>
        <w:right w:val="none" w:sz="0" w:space="0" w:color="auto"/>
      </w:divBdr>
    </w:div>
    <w:div w:id="661354639">
      <w:bodyDiv w:val="1"/>
      <w:marLeft w:val="0"/>
      <w:marRight w:val="0"/>
      <w:marTop w:val="0"/>
      <w:marBottom w:val="0"/>
      <w:divBdr>
        <w:top w:val="none" w:sz="0" w:space="0" w:color="auto"/>
        <w:left w:val="none" w:sz="0" w:space="0" w:color="auto"/>
        <w:bottom w:val="none" w:sz="0" w:space="0" w:color="auto"/>
        <w:right w:val="none" w:sz="0" w:space="0" w:color="auto"/>
      </w:divBdr>
    </w:div>
    <w:div w:id="674648390">
      <w:bodyDiv w:val="1"/>
      <w:marLeft w:val="0"/>
      <w:marRight w:val="0"/>
      <w:marTop w:val="0"/>
      <w:marBottom w:val="0"/>
      <w:divBdr>
        <w:top w:val="none" w:sz="0" w:space="0" w:color="auto"/>
        <w:left w:val="none" w:sz="0" w:space="0" w:color="auto"/>
        <w:bottom w:val="none" w:sz="0" w:space="0" w:color="auto"/>
        <w:right w:val="none" w:sz="0" w:space="0" w:color="auto"/>
      </w:divBdr>
    </w:div>
    <w:div w:id="675573163">
      <w:bodyDiv w:val="1"/>
      <w:marLeft w:val="0"/>
      <w:marRight w:val="0"/>
      <w:marTop w:val="0"/>
      <w:marBottom w:val="0"/>
      <w:divBdr>
        <w:top w:val="none" w:sz="0" w:space="0" w:color="auto"/>
        <w:left w:val="none" w:sz="0" w:space="0" w:color="auto"/>
        <w:bottom w:val="none" w:sz="0" w:space="0" w:color="auto"/>
        <w:right w:val="none" w:sz="0" w:space="0" w:color="auto"/>
      </w:divBdr>
    </w:div>
    <w:div w:id="683821932">
      <w:bodyDiv w:val="1"/>
      <w:marLeft w:val="0"/>
      <w:marRight w:val="0"/>
      <w:marTop w:val="0"/>
      <w:marBottom w:val="0"/>
      <w:divBdr>
        <w:top w:val="none" w:sz="0" w:space="0" w:color="auto"/>
        <w:left w:val="none" w:sz="0" w:space="0" w:color="auto"/>
        <w:bottom w:val="none" w:sz="0" w:space="0" w:color="auto"/>
        <w:right w:val="none" w:sz="0" w:space="0" w:color="auto"/>
      </w:divBdr>
    </w:div>
    <w:div w:id="702360466">
      <w:bodyDiv w:val="1"/>
      <w:marLeft w:val="0"/>
      <w:marRight w:val="0"/>
      <w:marTop w:val="0"/>
      <w:marBottom w:val="0"/>
      <w:divBdr>
        <w:top w:val="none" w:sz="0" w:space="0" w:color="auto"/>
        <w:left w:val="none" w:sz="0" w:space="0" w:color="auto"/>
        <w:bottom w:val="none" w:sz="0" w:space="0" w:color="auto"/>
        <w:right w:val="none" w:sz="0" w:space="0" w:color="auto"/>
      </w:divBdr>
    </w:div>
    <w:div w:id="717166087">
      <w:bodyDiv w:val="1"/>
      <w:marLeft w:val="0"/>
      <w:marRight w:val="0"/>
      <w:marTop w:val="0"/>
      <w:marBottom w:val="0"/>
      <w:divBdr>
        <w:top w:val="none" w:sz="0" w:space="0" w:color="auto"/>
        <w:left w:val="none" w:sz="0" w:space="0" w:color="auto"/>
        <w:bottom w:val="none" w:sz="0" w:space="0" w:color="auto"/>
        <w:right w:val="none" w:sz="0" w:space="0" w:color="auto"/>
      </w:divBdr>
    </w:div>
    <w:div w:id="726875409">
      <w:bodyDiv w:val="1"/>
      <w:marLeft w:val="0"/>
      <w:marRight w:val="0"/>
      <w:marTop w:val="0"/>
      <w:marBottom w:val="0"/>
      <w:divBdr>
        <w:top w:val="none" w:sz="0" w:space="0" w:color="auto"/>
        <w:left w:val="none" w:sz="0" w:space="0" w:color="auto"/>
        <w:bottom w:val="none" w:sz="0" w:space="0" w:color="auto"/>
        <w:right w:val="none" w:sz="0" w:space="0" w:color="auto"/>
      </w:divBdr>
    </w:div>
    <w:div w:id="730663460">
      <w:bodyDiv w:val="1"/>
      <w:marLeft w:val="0"/>
      <w:marRight w:val="0"/>
      <w:marTop w:val="0"/>
      <w:marBottom w:val="0"/>
      <w:divBdr>
        <w:top w:val="none" w:sz="0" w:space="0" w:color="auto"/>
        <w:left w:val="none" w:sz="0" w:space="0" w:color="auto"/>
        <w:bottom w:val="none" w:sz="0" w:space="0" w:color="auto"/>
        <w:right w:val="none" w:sz="0" w:space="0" w:color="auto"/>
      </w:divBdr>
    </w:div>
    <w:div w:id="746922440">
      <w:bodyDiv w:val="1"/>
      <w:marLeft w:val="0"/>
      <w:marRight w:val="0"/>
      <w:marTop w:val="0"/>
      <w:marBottom w:val="0"/>
      <w:divBdr>
        <w:top w:val="none" w:sz="0" w:space="0" w:color="auto"/>
        <w:left w:val="none" w:sz="0" w:space="0" w:color="auto"/>
        <w:bottom w:val="none" w:sz="0" w:space="0" w:color="auto"/>
        <w:right w:val="none" w:sz="0" w:space="0" w:color="auto"/>
      </w:divBdr>
    </w:div>
    <w:div w:id="746994186">
      <w:bodyDiv w:val="1"/>
      <w:marLeft w:val="0"/>
      <w:marRight w:val="0"/>
      <w:marTop w:val="0"/>
      <w:marBottom w:val="0"/>
      <w:divBdr>
        <w:top w:val="none" w:sz="0" w:space="0" w:color="auto"/>
        <w:left w:val="none" w:sz="0" w:space="0" w:color="auto"/>
        <w:bottom w:val="none" w:sz="0" w:space="0" w:color="auto"/>
        <w:right w:val="none" w:sz="0" w:space="0" w:color="auto"/>
      </w:divBdr>
    </w:div>
    <w:div w:id="765230949">
      <w:bodyDiv w:val="1"/>
      <w:marLeft w:val="0"/>
      <w:marRight w:val="0"/>
      <w:marTop w:val="0"/>
      <w:marBottom w:val="0"/>
      <w:divBdr>
        <w:top w:val="none" w:sz="0" w:space="0" w:color="auto"/>
        <w:left w:val="none" w:sz="0" w:space="0" w:color="auto"/>
        <w:bottom w:val="none" w:sz="0" w:space="0" w:color="auto"/>
        <w:right w:val="none" w:sz="0" w:space="0" w:color="auto"/>
      </w:divBdr>
    </w:div>
    <w:div w:id="773669249">
      <w:bodyDiv w:val="1"/>
      <w:marLeft w:val="0"/>
      <w:marRight w:val="0"/>
      <w:marTop w:val="0"/>
      <w:marBottom w:val="0"/>
      <w:divBdr>
        <w:top w:val="none" w:sz="0" w:space="0" w:color="auto"/>
        <w:left w:val="none" w:sz="0" w:space="0" w:color="auto"/>
        <w:bottom w:val="none" w:sz="0" w:space="0" w:color="auto"/>
        <w:right w:val="none" w:sz="0" w:space="0" w:color="auto"/>
      </w:divBdr>
    </w:div>
    <w:div w:id="773942449">
      <w:bodyDiv w:val="1"/>
      <w:marLeft w:val="0"/>
      <w:marRight w:val="0"/>
      <w:marTop w:val="0"/>
      <w:marBottom w:val="0"/>
      <w:divBdr>
        <w:top w:val="none" w:sz="0" w:space="0" w:color="auto"/>
        <w:left w:val="none" w:sz="0" w:space="0" w:color="auto"/>
        <w:bottom w:val="none" w:sz="0" w:space="0" w:color="auto"/>
        <w:right w:val="none" w:sz="0" w:space="0" w:color="auto"/>
      </w:divBdr>
    </w:div>
    <w:div w:id="782311000">
      <w:bodyDiv w:val="1"/>
      <w:marLeft w:val="0"/>
      <w:marRight w:val="0"/>
      <w:marTop w:val="0"/>
      <w:marBottom w:val="0"/>
      <w:divBdr>
        <w:top w:val="none" w:sz="0" w:space="0" w:color="auto"/>
        <w:left w:val="none" w:sz="0" w:space="0" w:color="auto"/>
        <w:bottom w:val="none" w:sz="0" w:space="0" w:color="auto"/>
        <w:right w:val="none" w:sz="0" w:space="0" w:color="auto"/>
      </w:divBdr>
    </w:div>
    <w:div w:id="784693474">
      <w:bodyDiv w:val="1"/>
      <w:marLeft w:val="0"/>
      <w:marRight w:val="0"/>
      <w:marTop w:val="0"/>
      <w:marBottom w:val="0"/>
      <w:divBdr>
        <w:top w:val="none" w:sz="0" w:space="0" w:color="auto"/>
        <w:left w:val="none" w:sz="0" w:space="0" w:color="auto"/>
        <w:bottom w:val="none" w:sz="0" w:space="0" w:color="auto"/>
        <w:right w:val="none" w:sz="0" w:space="0" w:color="auto"/>
      </w:divBdr>
    </w:div>
    <w:div w:id="789011188">
      <w:bodyDiv w:val="1"/>
      <w:marLeft w:val="0"/>
      <w:marRight w:val="0"/>
      <w:marTop w:val="0"/>
      <w:marBottom w:val="0"/>
      <w:divBdr>
        <w:top w:val="none" w:sz="0" w:space="0" w:color="auto"/>
        <w:left w:val="none" w:sz="0" w:space="0" w:color="auto"/>
        <w:bottom w:val="none" w:sz="0" w:space="0" w:color="auto"/>
        <w:right w:val="none" w:sz="0" w:space="0" w:color="auto"/>
      </w:divBdr>
    </w:div>
    <w:div w:id="791242114">
      <w:bodyDiv w:val="1"/>
      <w:marLeft w:val="0"/>
      <w:marRight w:val="0"/>
      <w:marTop w:val="0"/>
      <w:marBottom w:val="0"/>
      <w:divBdr>
        <w:top w:val="none" w:sz="0" w:space="0" w:color="auto"/>
        <w:left w:val="none" w:sz="0" w:space="0" w:color="auto"/>
        <w:bottom w:val="none" w:sz="0" w:space="0" w:color="auto"/>
        <w:right w:val="none" w:sz="0" w:space="0" w:color="auto"/>
      </w:divBdr>
    </w:div>
    <w:div w:id="797454140">
      <w:bodyDiv w:val="1"/>
      <w:marLeft w:val="0"/>
      <w:marRight w:val="0"/>
      <w:marTop w:val="0"/>
      <w:marBottom w:val="0"/>
      <w:divBdr>
        <w:top w:val="none" w:sz="0" w:space="0" w:color="auto"/>
        <w:left w:val="none" w:sz="0" w:space="0" w:color="auto"/>
        <w:bottom w:val="none" w:sz="0" w:space="0" w:color="auto"/>
        <w:right w:val="none" w:sz="0" w:space="0" w:color="auto"/>
      </w:divBdr>
    </w:div>
    <w:div w:id="803817682">
      <w:bodyDiv w:val="1"/>
      <w:marLeft w:val="0"/>
      <w:marRight w:val="0"/>
      <w:marTop w:val="0"/>
      <w:marBottom w:val="0"/>
      <w:divBdr>
        <w:top w:val="none" w:sz="0" w:space="0" w:color="auto"/>
        <w:left w:val="none" w:sz="0" w:space="0" w:color="auto"/>
        <w:bottom w:val="none" w:sz="0" w:space="0" w:color="auto"/>
        <w:right w:val="none" w:sz="0" w:space="0" w:color="auto"/>
      </w:divBdr>
    </w:div>
    <w:div w:id="805927734">
      <w:bodyDiv w:val="1"/>
      <w:marLeft w:val="0"/>
      <w:marRight w:val="0"/>
      <w:marTop w:val="0"/>
      <w:marBottom w:val="0"/>
      <w:divBdr>
        <w:top w:val="none" w:sz="0" w:space="0" w:color="auto"/>
        <w:left w:val="none" w:sz="0" w:space="0" w:color="auto"/>
        <w:bottom w:val="none" w:sz="0" w:space="0" w:color="auto"/>
        <w:right w:val="none" w:sz="0" w:space="0" w:color="auto"/>
      </w:divBdr>
    </w:div>
    <w:div w:id="815419344">
      <w:bodyDiv w:val="1"/>
      <w:marLeft w:val="0"/>
      <w:marRight w:val="0"/>
      <w:marTop w:val="0"/>
      <w:marBottom w:val="0"/>
      <w:divBdr>
        <w:top w:val="none" w:sz="0" w:space="0" w:color="auto"/>
        <w:left w:val="none" w:sz="0" w:space="0" w:color="auto"/>
        <w:bottom w:val="none" w:sz="0" w:space="0" w:color="auto"/>
        <w:right w:val="none" w:sz="0" w:space="0" w:color="auto"/>
      </w:divBdr>
    </w:div>
    <w:div w:id="833421861">
      <w:bodyDiv w:val="1"/>
      <w:marLeft w:val="0"/>
      <w:marRight w:val="0"/>
      <w:marTop w:val="0"/>
      <w:marBottom w:val="0"/>
      <w:divBdr>
        <w:top w:val="none" w:sz="0" w:space="0" w:color="auto"/>
        <w:left w:val="none" w:sz="0" w:space="0" w:color="auto"/>
        <w:bottom w:val="none" w:sz="0" w:space="0" w:color="auto"/>
        <w:right w:val="none" w:sz="0" w:space="0" w:color="auto"/>
      </w:divBdr>
    </w:div>
    <w:div w:id="834686997">
      <w:bodyDiv w:val="1"/>
      <w:marLeft w:val="0"/>
      <w:marRight w:val="0"/>
      <w:marTop w:val="0"/>
      <w:marBottom w:val="0"/>
      <w:divBdr>
        <w:top w:val="none" w:sz="0" w:space="0" w:color="auto"/>
        <w:left w:val="none" w:sz="0" w:space="0" w:color="auto"/>
        <w:bottom w:val="none" w:sz="0" w:space="0" w:color="auto"/>
        <w:right w:val="none" w:sz="0" w:space="0" w:color="auto"/>
      </w:divBdr>
    </w:div>
    <w:div w:id="835805411">
      <w:bodyDiv w:val="1"/>
      <w:marLeft w:val="0"/>
      <w:marRight w:val="0"/>
      <w:marTop w:val="0"/>
      <w:marBottom w:val="0"/>
      <w:divBdr>
        <w:top w:val="none" w:sz="0" w:space="0" w:color="auto"/>
        <w:left w:val="none" w:sz="0" w:space="0" w:color="auto"/>
        <w:bottom w:val="none" w:sz="0" w:space="0" w:color="auto"/>
        <w:right w:val="none" w:sz="0" w:space="0" w:color="auto"/>
      </w:divBdr>
    </w:div>
    <w:div w:id="840967447">
      <w:bodyDiv w:val="1"/>
      <w:marLeft w:val="0"/>
      <w:marRight w:val="0"/>
      <w:marTop w:val="0"/>
      <w:marBottom w:val="0"/>
      <w:divBdr>
        <w:top w:val="none" w:sz="0" w:space="0" w:color="auto"/>
        <w:left w:val="none" w:sz="0" w:space="0" w:color="auto"/>
        <w:bottom w:val="none" w:sz="0" w:space="0" w:color="auto"/>
        <w:right w:val="none" w:sz="0" w:space="0" w:color="auto"/>
      </w:divBdr>
    </w:div>
    <w:div w:id="841706054">
      <w:bodyDiv w:val="1"/>
      <w:marLeft w:val="0"/>
      <w:marRight w:val="0"/>
      <w:marTop w:val="0"/>
      <w:marBottom w:val="0"/>
      <w:divBdr>
        <w:top w:val="none" w:sz="0" w:space="0" w:color="auto"/>
        <w:left w:val="none" w:sz="0" w:space="0" w:color="auto"/>
        <w:bottom w:val="none" w:sz="0" w:space="0" w:color="auto"/>
        <w:right w:val="none" w:sz="0" w:space="0" w:color="auto"/>
      </w:divBdr>
    </w:div>
    <w:div w:id="854802412">
      <w:bodyDiv w:val="1"/>
      <w:marLeft w:val="0"/>
      <w:marRight w:val="0"/>
      <w:marTop w:val="0"/>
      <w:marBottom w:val="0"/>
      <w:divBdr>
        <w:top w:val="none" w:sz="0" w:space="0" w:color="auto"/>
        <w:left w:val="none" w:sz="0" w:space="0" w:color="auto"/>
        <w:bottom w:val="none" w:sz="0" w:space="0" w:color="auto"/>
        <w:right w:val="none" w:sz="0" w:space="0" w:color="auto"/>
      </w:divBdr>
    </w:div>
    <w:div w:id="860706532">
      <w:bodyDiv w:val="1"/>
      <w:marLeft w:val="0"/>
      <w:marRight w:val="0"/>
      <w:marTop w:val="0"/>
      <w:marBottom w:val="0"/>
      <w:divBdr>
        <w:top w:val="none" w:sz="0" w:space="0" w:color="auto"/>
        <w:left w:val="none" w:sz="0" w:space="0" w:color="auto"/>
        <w:bottom w:val="none" w:sz="0" w:space="0" w:color="auto"/>
        <w:right w:val="none" w:sz="0" w:space="0" w:color="auto"/>
      </w:divBdr>
    </w:div>
    <w:div w:id="863401978">
      <w:bodyDiv w:val="1"/>
      <w:marLeft w:val="0"/>
      <w:marRight w:val="0"/>
      <w:marTop w:val="0"/>
      <w:marBottom w:val="0"/>
      <w:divBdr>
        <w:top w:val="none" w:sz="0" w:space="0" w:color="auto"/>
        <w:left w:val="none" w:sz="0" w:space="0" w:color="auto"/>
        <w:bottom w:val="none" w:sz="0" w:space="0" w:color="auto"/>
        <w:right w:val="none" w:sz="0" w:space="0" w:color="auto"/>
      </w:divBdr>
    </w:div>
    <w:div w:id="863444145">
      <w:bodyDiv w:val="1"/>
      <w:marLeft w:val="0"/>
      <w:marRight w:val="0"/>
      <w:marTop w:val="0"/>
      <w:marBottom w:val="0"/>
      <w:divBdr>
        <w:top w:val="none" w:sz="0" w:space="0" w:color="auto"/>
        <w:left w:val="none" w:sz="0" w:space="0" w:color="auto"/>
        <w:bottom w:val="none" w:sz="0" w:space="0" w:color="auto"/>
        <w:right w:val="none" w:sz="0" w:space="0" w:color="auto"/>
      </w:divBdr>
    </w:div>
    <w:div w:id="876621011">
      <w:bodyDiv w:val="1"/>
      <w:marLeft w:val="0"/>
      <w:marRight w:val="0"/>
      <w:marTop w:val="0"/>
      <w:marBottom w:val="0"/>
      <w:divBdr>
        <w:top w:val="none" w:sz="0" w:space="0" w:color="auto"/>
        <w:left w:val="none" w:sz="0" w:space="0" w:color="auto"/>
        <w:bottom w:val="none" w:sz="0" w:space="0" w:color="auto"/>
        <w:right w:val="none" w:sz="0" w:space="0" w:color="auto"/>
      </w:divBdr>
    </w:div>
    <w:div w:id="899562522">
      <w:bodyDiv w:val="1"/>
      <w:marLeft w:val="0"/>
      <w:marRight w:val="0"/>
      <w:marTop w:val="0"/>
      <w:marBottom w:val="0"/>
      <w:divBdr>
        <w:top w:val="none" w:sz="0" w:space="0" w:color="auto"/>
        <w:left w:val="none" w:sz="0" w:space="0" w:color="auto"/>
        <w:bottom w:val="none" w:sz="0" w:space="0" w:color="auto"/>
        <w:right w:val="none" w:sz="0" w:space="0" w:color="auto"/>
      </w:divBdr>
    </w:div>
    <w:div w:id="901259134">
      <w:bodyDiv w:val="1"/>
      <w:marLeft w:val="0"/>
      <w:marRight w:val="0"/>
      <w:marTop w:val="0"/>
      <w:marBottom w:val="0"/>
      <w:divBdr>
        <w:top w:val="none" w:sz="0" w:space="0" w:color="auto"/>
        <w:left w:val="none" w:sz="0" w:space="0" w:color="auto"/>
        <w:bottom w:val="none" w:sz="0" w:space="0" w:color="auto"/>
        <w:right w:val="none" w:sz="0" w:space="0" w:color="auto"/>
      </w:divBdr>
    </w:div>
    <w:div w:id="907232631">
      <w:bodyDiv w:val="1"/>
      <w:marLeft w:val="0"/>
      <w:marRight w:val="0"/>
      <w:marTop w:val="0"/>
      <w:marBottom w:val="0"/>
      <w:divBdr>
        <w:top w:val="none" w:sz="0" w:space="0" w:color="auto"/>
        <w:left w:val="none" w:sz="0" w:space="0" w:color="auto"/>
        <w:bottom w:val="none" w:sz="0" w:space="0" w:color="auto"/>
        <w:right w:val="none" w:sz="0" w:space="0" w:color="auto"/>
      </w:divBdr>
    </w:div>
    <w:div w:id="909117093">
      <w:bodyDiv w:val="1"/>
      <w:marLeft w:val="0"/>
      <w:marRight w:val="0"/>
      <w:marTop w:val="0"/>
      <w:marBottom w:val="0"/>
      <w:divBdr>
        <w:top w:val="none" w:sz="0" w:space="0" w:color="auto"/>
        <w:left w:val="none" w:sz="0" w:space="0" w:color="auto"/>
        <w:bottom w:val="none" w:sz="0" w:space="0" w:color="auto"/>
        <w:right w:val="none" w:sz="0" w:space="0" w:color="auto"/>
      </w:divBdr>
    </w:div>
    <w:div w:id="923493916">
      <w:bodyDiv w:val="1"/>
      <w:marLeft w:val="0"/>
      <w:marRight w:val="0"/>
      <w:marTop w:val="0"/>
      <w:marBottom w:val="0"/>
      <w:divBdr>
        <w:top w:val="none" w:sz="0" w:space="0" w:color="auto"/>
        <w:left w:val="none" w:sz="0" w:space="0" w:color="auto"/>
        <w:bottom w:val="none" w:sz="0" w:space="0" w:color="auto"/>
        <w:right w:val="none" w:sz="0" w:space="0" w:color="auto"/>
      </w:divBdr>
    </w:div>
    <w:div w:id="926499909">
      <w:bodyDiv w:val="1"/>
      <w:marLeft w:val="0"/>
      <w:marRight w:val="0"/>
      <w:marTop w:val="0"/>
      <w:marBottom w:val="0"/>
      <w:divBdr>
        <w:top w:val="none" w:sz="0" w:space="0" w:color="auto"/>
        <w:left w:val="none" w:sz="0" w:space="0" w:color="auto"/>
        <w:bottom w:val="none" w:sz="0" w:space="0" w:color="auto"/>
        <w:right w:val="none" w:sz="0" w:space="0" w:color="auto"/>
      </w:divBdr>
    </w:div>
    <w:div w:id="932516365">
      <w:bodyDiv w:val="1"/>
      <w:marLeft w:val="0"/>
      <w:marRight w:val="0"/>
      <w:marTop w:val="0"/>
      <w:marBottom w:val="0"/>
      <w:divBdr>
        <w:top w:val="none" w:sz="0" w:space="0" w:color="auto"/>
        <w:left w:val="none" w:sz="0" w:space="0" w:color="auto"/>
        <w:bottom w:val="none" w:sz="0" w:space="0" w:color="auto"/>
        <w:right w:val="none" w:sz="0" w:space="0" w:color="auto"/>
      </w:divBdr>
    </w:div>
    <w:div w:id="933586922">
      <w:bodyDiv w:val="1"/>
      <w:marLeft w:val="0"/>
      <w:marRight w:val="0"/>
      <w:marTop w:val="0"/>
      <w:marBottom w:val="0"/>
      <w:divBdr>
        <w:top w:val="none" w:sz="0" w:space="0" w:color="auto"/>
        <w:left w:val="none" w:sz="0" w:space="0" w:color="auto"/>
        <w:bottom w:val="none" w:sz="0" w:space="0" w:color="auto"/>
        <w:right w:val="none" w:sz="0" w:space="0" w:color="auto"/>
      </w:divBdr>
    </w:div>
    <w:div w:id="934902979">
      <w:bodyDiv w:val="1"/>
      <w:marLeft w:val="0"/>
      <w:marRight w:val="0"/>
      <w:marTop w:val="0"/>
      <w:marBottom w:val="0"/>
      <w:divBdr>
        <w:top w:val="none" w:sz="0" w:space="0" w:color="auto"/>
        <w:left w:val="none" w:sz="0" w:space="0" w:color="auto"/>
        <w:bottom w:val="none" w:sz="0" w:space="0" w:color="auto"/>
        <w:right w:val="none" w:sz="0" w:space="0" w:color="auto"/>
      </w:divBdr>
    </w:div>
    <w:div w:id="936062756">
      <w:bodyDiv w:val="1"/>
      <w:marLeft w:val="0"/>
      <w:marRight w:val="0"/>
      <w:marTop w:val="0"/>
      <w:marBottom w:val="0"/>
      <w:divBdr>
        <w:top w:val="none" w:sz="0" w:space="0" w:color="auto"/>
        <w:left w:val="none" w:sz="0" w:space="0" w:color="auto"/>
        <w:bottom w:val="none" w:sz="0" w:space="0" w:color="auto"/>
        <w:right w:val="none" w:sz="0" w:space="0" w:color="auto"/>
      </w:divBdr>
    </w:div>
    <w:div w:id="936593472">
      <w:bodyDiv w:val="1"/>
      <w:marLeft w:val="0"/>
      <w:marRight w:val="0"/>
      <w:marTop w:val="0"/>
      <w:marBottom w:val="0"/>
      <w:divBdr>
        <w:top w:val="none" w:sz="0" w:space="0" w:color="auto"/>
        <w:left w:val="none" w:sz="0" w:space="0" w:color="auto"/>
        <w:bottom w:val="none" w:sz="0" w:space="0" w:color="auto"/>
        <w:right w:val="none" w:sz="0" w:space="0" w:color="auto"/>
      </w:divBdr>
    </w:div>
    <w:div w:id="938368813">
      <w:bodyDiv w:val="1"/>
      <w:marLeft w:val="0"/>
      <w:marRight w:val="0"/>
      <w:marTop w:val="0"/>
      <w:marBottom w:val="0"/>
      <w:divBdr>
        <w:top w:val="none" w:sz="0" w:space="0" w:color="auto"/>
        <w:left w:val="none" w:sz="0" w:space="0" w:color="auto"/>
        <w:bottom w:val="none" w:sz="0" w:space="0" w:color="auto"/>
        <w:right w:val="none" w:sz="0" w:space="0" w:color="auto"/>
      </w:divBdr>
    </w:div>
    <w:div w:id="947469066">
      <w:bodyDiv w:val="1"/>
      <w:marLeft w:val="0"/>
      <w:marRight w:val="0"/>
      <w:marTop w:val="0"/>
      <w:marBottom w:val="0"/>
      <w:divBdr>
        <w:top w:val="none" w:sz="0" w:space="0" w:color="auto"/>
        <w:left w:val="none" w:sz="0" w:space="0" w:color="auto"/>
        <w:bottom w:val="none" w:sz="0" w:space="0" w:color="auto"/>
        <w:right w:val="none" w:sz="0" w:space="0" w:color="auto"/>
      </w:divBdr>
    </w:div>
    <w:div w:id="951742939">
      <w:bodyDiv w:val="1"/>
      <w:marLeft w:val="0"/>
      <w:marRight w:val="0"/>
      <w:marTop w:val="0"/>
      <w:marBottom w:val="0"/>
      <w:divBdr>
        <w:top w:val="none" w:sz="0" w:space="0" w:color="auto"/>
        <w:left w:val="none" w:sz="0" w:space="0" w:color="auto"/>
        <w:bottom w:val="none" w:sz="0" w:space="0" w:color="auto"/>
        <w:right w:val="none" w:sz="0" w:space="0" w:color="auto"/>
      </w:divBdr>
    </w:div>
    <w:div w:id="953171415">
      <w:bodyDiv w:val="1"/>
      <w:marLeft w:val="0"/>
      <w:marRight w:val="0"/>
      <w:marTop w:val="0"/>
      <w:marBottom w:val="0"/>
      <w:divBdr>
        <w:top w:val="none" w:sz="0" w:space="0" w:color="auto"/>
        <w:left w:val="none" w:sz="0" w:space="0" w:color="auto"/>
        <w:bottom w:val="none" w:sz="0" w:space="0" w:color="auto"/>
        <w:right w:val="none" w:sz="0" w:space="0" w:color="auto"/>
      </w:divBdr>
    </w:div>
    <w:div w:id="953946987">
      <w:bodyDiv w:val="1"/>
      <w:marLeft w:val="0"/>
      <w:marRight w:val="0"/>
      <w:marTop w:val="0"/>
      <w:marBottom w:val="0"/>
      <w:divBdr>
        <w:top w:val="none" w:sz="0" w:space="0" w:color="auto"/>
        <w:left w:val="none" w:sz="0" w:space="0" w:color="auto"/>
        <w:bottom w:val="none" w:sz="0" w:space="0" w:color="auto"/>
        <w:right w:val="none" w:sz="0" w:space="0" w:color="auto"/>
      </w:divBdr>
    </w:div>
    <w:div w:id="970861673">
      <w:bodyDiv w:val="1"/>
      <w:marLeft w:val="0"/>
      <w:marRight w:val="0"/>
      <w:marTop w:val="0"/>
      <w:marBottom w:val="0"/>
      <w:divBdr>
        <w:top w:val="none" w:sz="0" w:space="0" w:color="auto"/>
        <w:left w:val="none" w:sz="0" w:space="0" w:color="auto"/>
        <w:bottom w:val="none" w:sz="0" w:space="0" w:color="auto"/>
        <w:right w:val="none" w:sz="0" w:space="0" w:color="auto"/>
      </w:divBdr>
    </w:div>
    <w:div w:id="991787195">
      <w:bodyDiv w:val="1"/>
      <w:marLeft w:val="0"/>
      <w:marRight w:val="0"/>
      <w:marTop w:val="0"/>
      <w:marBottom w:val="0"/>
      <w:divBdr>
        <w:top w:val="none" w:sz="0" w:space="0" w:color="auto"/>
        <w:left w:val="none" w:sz="0" w:space="0" w:color="auto"/>
        <w:bottom w:val="none" w:sz="0" w:space="0" w:color="auto"/>
        <w:right w:val="none" w:sz="0" w:space="0" w:color="auto"/>
      </w:divBdr>
    </w:div>
    <w:div w:id="998071775">
      <w:bodyDiv w:val="1"/>
      <w:marLeft w:val="0"/>
      <w:marRight w:val="0"/>
      <w:marTop w:val="0"/>
      <w:marBottom w:val="0"/>
      <w:divBdr>
        <w:top w:val="none" w:sz="0" w:space="0" w:color="auto"/>
        <w:left w:val="none" w:sz="0" w:space="0" w:color="auto"/>
        <w:bottom w:val="none" w:sz="0" w:space="0" w:color="auto"/>
        <w:right w:val="none" w:sz="0" w:space="0" w:color="auto"/>
      </w:divBdr>
    </w:div>
    <w:div w:id="1014068687">
      <w:bodyDiv w:val="1"/>
      <w:marLeft w:val="0"/>
      <w:marRight w:val="0"/>
      <w:marTop w:val="0"/>
      <w:marBottom w:val="0"/>
      <w:divBdr>
        <w:top w:val="none" w:sz="0" w:space="0" w:color="auto"/>
        <w:left w:val="none" w:sz="0" w:space="0" w:color="auto"/>
        <w:bottom w:val="none" w:sz="0" w:space="0" w:color="auto"/>
        <w:right w:val="none" w:sz="0" w:space="0" w:color="auto"/>
      </w:divBdr>
      <w:divsChild>
        <w:div w:id="1754085181">
          <w:marLeft w:val="0"/>
          <w:marRight w:val="0"/>
          <w:marTop w:val="0"/>
          <w:marBottom w:val="0"/>
          <w:divBdr>
            <w:top w:val="none" w:sz="0" w:space="0" w:color="auto"/>
            <w:left w:val="none" w:sz="0" w:space="0" w:color="auto"/>
            <w:bottom w:val="none" w:sz="0" w:space="0" w:color="auto"/>
            <w:right w:val="none" w:sz="0" w:space="0" w:color="auto"/>
          </w:divBdr>
        </w:div>
      </w:divsChild>
    </w:div>
    <w:div w:id="1016419542">
      <w:bodyDiv w:val="1"/>
      <w:marLeft w:val="0"/>
      <w:marRight w:val="0"/>
      <w:marTop w:val="0"/>
      <w:marBottom w:val="0"/>
      <w:divBdr>
        <w:top w:val="none" w:sz="0" w:space="0" w:color="auto"/>
        <w:left w:val="none" w:sz="0" w:space="0" w:color="auto"/>
        <w:bottom w:val="none" w:sz="0" w:space="0" w:color="auto"/>
        <w:right w:val="none" w:sz="0" w:space="0" w:color="auto"/>
      </w:divBdr>
    </w:div>
    <w:div w:id="1017079609">
      <w:bodyDiv w:val="1"/>
      <w:marLeft w:val="0"/>
      <w:marRight w:val="0"/>
      <w:marTop w:val="0"/>
      <w:marBottom w:val="0"/>
      <w:divBdr>
        <w:top w:val="none" w:sz="0" w:space="0" w:color="auto"/>
        <w:left w:val="none" w:sz="0" w:space="0" w:color="auto"/>
        <w:bottom w:val="none" w:sz="0" w:space="0" w:color="auto"/>
        <w:right w:val="none" w:sz="0" w:space="0" w:color="auto"/>
      </w:divBdr>
    </w:div>
    <w:div w:id="1037121954">
      <w:bodyDiv w:val="1"/>
      <w:marLeft w:val="0"/>
      <w:marRight w:val="0"/>
      <w:marTop w:val="0"/>
      <w:marBottom w:val="0"/>
      <w:divBdr>
        <w:top w:val="none" w:sz="0" w:space="0" w:color="auto"/>
        <w:left w:val="none" w:sz="0" w:space="0" w:color="auto"/>
        <w:bottom w:val="none" w:sz="0" w:space="0" w:color="auto"/>
        <w:right w:val="none" w:sz="0" w:space="0" w:color="auto"/>
      </w:divBdr>
    </w:div>
    <w:div w:id="1047417010">
      <w:bodyDiv w:val="1"/>
      <w:marLeft w:val="0"/>
      <w:marRight w:val="0"/>
      <w:marTop w:val="0"/>
      <w:marBottom w:val="0"/>
      <w:divBdr>
        <w:top w:val="none" w:sz="0" w:space="0" w:color="auto"/>
        <w:left w:val="none" w:sz="0" w:space="0" w:color="auto"/>
        <w:bottom w:val="none" w:sz="0" w:space="0" w:color="auto"/>
        <w:right w:val="none" w:sz="0" w:space="0" w:color="auto"/>
      </w:divBdr>
    </w:div>
    <w:div w:id="1049496708">
      <w:bodyDiv w:val="1"/>
      <w:marLeft w:val="0"/>
      <w:marRight w:val="0"/>
      <w:marTop w:val="0"/>
      <w:marBottom w:val="0"/>
      <w:divBdr>
        <w:top w:val="none" w:sz="0" w:space="0" w:color="auto"/>
        <w:left w:val="none" w:sz="0" w:space="0" w:color="auto"/>
        <w:bottom w:val="none" w:sz="0" w:space="0" w:color="auto"/>
        <w:right w:val="none" w:sz="0" w:space="0" w:color="auto"/>
      </w:divBdr>
    </w:div>
    <w:div w:id="1050687264">
      <w:bodyDiv w:val="1"/>
      <w:marLeft w:val="0"/>
      <w:marRight w:val="0"/>
      <w:marTop w:val="0"/>
      <w:marBottom w:val="0"/>
      <w:divBdr>
        <w:top w:val="none" w:sz="0" w:space="0" w:color="auto"/>
        <w:left w:val="none" w:sz="0" w:space="0" w:color="auto"/>
        <w:bottom w:val="none" w:sz="0" w:space="0" w:color="auto"/>
        <w:right w:val="none" w:sz="0" w:space="0" w:color="auto"/>
      </w:divBdr>
    </w:div>
    <w:div w:id="1051926120">
      <w:bodyDiv w:val="1"/>
      <w:marLeft w:val="0"/>
      <w:marRight w:val="0"/>
      <w:marTop w:val="0"/>
      <w:marBottom w:val="0"/>
      <w:divBdr>
        <w:top w:val="none" w:sz="0" w:space="0" w:color="auto"/>
        <w:left w:val="none" w:sz="0" w:space="0" w:color="auto"/>
        <w:bottom w:val="none" w:sz="0" w:space="0" w:color="auto"/>
        <w:right w:val="none" w:sz="0" w:space="0" w:color="auto"/>
      </w:divBdr>
      <w:divsChild>
        <w:div w:id="1278953249">
          <w:marLeft w:val="0"/>
          <w:marRight w:val="0"/>
          <w:marTop w:val="0"/>
          <w:marBottom w:val="0"/>
          <w:divBdr>
            <w:top w:val="none" w:sz="0" w:space="0" w:color="auto"/>
            <w:left w:val="none" w:sz="0" w:space="0" w:color="auto"/>
            <w:bottom w:val="none" w:sz="0" w:space="0" w:color="auto"/>
            <w:right w:val="none" w:sz="0" w:space="0" w:color="auto"/>
          </w:divBdr>
          <w:divsChild>
            <w:div w:id="105080004">
              <w:marLeft w:val="0"/>
              <w:marRight w:val="0"/>
              <w:marTop w:val="0"/>
              <w:marBottom w:val="0"/>
              <w:divBdr>
                <w:top w:val="none" w:sz="0" w:space="0" w:color="auto"/>
                <w:left w:val="none" w:sz="0" w:space="0" w:color="auto"/>
                <w:bottom w:val="none" w:sz="0" w:space="0" w:color="auto"/>
                <w:right w:val="none" w:sz="0" w:space="0" w:color="auto"/>
              </w:divBdr>
              <w:divsChild>
                <w:div w:id="1662464007">
                  <w:marLeft w:val="0"/>
                  <w:marRight w:val="0"/>
                  <w:marTop w:val="0"/>
                  <w:marBottom w:val="0"/>
                  <w:divBdr>
                    <w:top w:val="none" w:sz="0" w:space="0" w:color="auto"/>
                    <w:left w:val="none" w:sz="0" w:space="0" w:color="auto"/>
                    <w:bottom w:val="none" w:sz="0" w:space="0" w:color="auto"/>
                    <w:right w:val="none" w:sz="0" w:space="0" w:color="auto"/>
                  </w:divBdr>
                  <w:divsChild>
                    <w:div w:id="1693870904">
                      <w:marLeft w:val="0"/>
                      <w:marRight w:val="0"/>
                      <w:marTop w:val="0"/>
                      <w:marBottom w:val="0"/>
                      <w:divBdr>
                        <w:top w:val="none" w:sz="0" w:space="0" w:color="auto"/>
                        <w:left w:val="none" w:sz="0" w:space="0" w:color="auto"/>
                        <w:bottom w:val="none" w:sz="0" w:space="0" w:color="auto"/>
                        <w:right w:val="none" w:sz="0" w:space="0" w:color="auto"/>
                      </w:divBdr>
                      <w:divsChild>
                        <w:div w:id="1712026278">
                          <w:marLeft w:val="0"/>
                          <w:marRight w:val="0"/>
                          <w:marTop w:val="0"/>
                          <w:marBottom w:val="0"/>
                          <w:divBdr>
                            <w:top w:val="none" w:sz="0" w:space="0" w:color="auto"/>
                            <w:left w:val="none" w:sz="0" w:space="0" w:color="auto"/>
                            <w:bottom w:val="none" w:sz="0" w:space="0" w:color="auto"/>
                            <w:right w:val="none" w:sz="0" w:space="0" w:color="auto"/>
                          </w:divBdr>
                          <w:divsChild>
                            <w:div w:id="1425954217">
                              <w:marLeft w:val="0"/>
                              <w:marRight w:val="0"/>
                              <w:marTop w:val="0"/>
                              <w:marBottom w:val="0"/>
                              <w:divBdr>
                                <w:top w:val="none" w:sz="0" w:space="0" w:color="auto"/>
                                <w:left w:val="none" w:sz="0" w:space="0" w:color="auto"/>
                                <w:bottom w:val="none" w:sz="0" w:space="0" w:color="auto"/>
                                <w:right w:val="none" w:sz="0" w:space="0" w:color="auto"/>
                              </w:divBdr>
                            </w:div>
                          </w:divsChild>
                        </w:div>
                        <w:div w:id="1702508124">
                          <w:marLeft w:val="0"/>
                          <w:marRight w:val="0"/>
                          <w:marTop w:val="0"/>
                          <w:marBottom w:val="0"/>
                          <w:divBdr>
                            <w:top w:val="none" w:sz="0" w:space="0" w:color="auto"/>
                            <w:left w:val="none" w:sz="0" w:space="0" w:color="auto"/>
                            <w:bottom w:val="none" w:sz="0" w:space="0" w:color="auto"/>
                            <w:right w:val="none" w:sz="0" w:space="0" w:color="auto"/>
                          </w:divBdr>
                        </w:div>
                      </w:divsChild>
                    </w:div>
                    <w:div w:id="770470420">
                      <w:marLeft w:val="0"/>
                      <w:marRight w:val="0"/>
                      <w:marTop w:val="0"/>
                      <w:marBottom w:val="0"/>
                      <w:divBdr>
                        <w:top w:val="none" w:sz="0" w:space="0" w:color="auto"/>
                        <w:left w:val="none" w:sz="0" w:space="0" w:color="auto"/>
                        <w:bottom w:val="none" w:sz="0" w:space="0" w:color="auto"/>
                        <w:right w:val="none" w:sz="0" w:space="0" w:color="auto"/>
                      </w:divBdr>
                      <w:divsChild>
                        <w:div w:id="1553620221">
                          <w:marLeft w:val="0"/>
                          <w:marRight w:val="0"/>
                          <w:marTop w:val="0"/>
                          <w:marBottom w:val="0"/>
                          <w:divBdr>
                            <w:top w:val="none" w:sz="0" w:space="0" w:color="auto"/>
                            <w:left w:val="none" w:sz="0" w:space="0" w:color="auto"/>
                            <w:bottom w:val="none" w:sz="0" w:space="0" w:color="auto"/>
                            <w:right w:val="none" w:sz="0" w:space="0" w:color="auto"/>
                          </w:divBdr>
                        </w:div>
                        <w:div w:id="1895894414">
                          <w:marLeft w:val="0"/>
                          <w:marRight w:val="0"/>
                          <w:marTop w:val="0"/>
                          <w:marBottom w:val="120"/>
                          <w:divBdr>
                            <w:top w:val="none" w:sz="0" w:space="0" w:color="auto"/>
                            <w:left w:val="none" w:sz="0" w:space="0" w:color="auto"/>
                            <w:bottom w:val="none" w:sz="0" w:space="0" w:color="auto"/>
                            <w:right w:val="none" w:sz="0" w:space="0" w:color="auto"/>
                          </w:divBdr>
                        </w:div>
                        <w:div w:id="84766150">
                          <w:marLeft w:val="0"/>
                          <w:marRight w:val="0"/>
                          <w:marTop w:val="0"/>
                          <w:marBottom w:val="0"/>
                          <w:divBdr>
                            <w:top w:val="none" w:sz="0" w:space="0" w:color="auto"/>
                            <w:left w:val="none" w:sz="0" w:space="0" w:color="auto"/>
                            <w:bottom w:val="none" w:sz="0" w:space="0" w:color="auto"/>
                            <w:right w:val="none" w:sz="0" w:space="0" w:color="auto"/>
                          </w:divBdr>
                        </w:div>
                        <w:div w:id="1541354930">
                          <w:marLeft w:val="0"/>
                          <w:marRight w:val="0"/>
                          <w:marTop w:val="0"/>
                          <w:marBottom w:val="0"/>
                          <w:divBdr>
                            <w:top w:val="none" w:sz="0" w:space="0" w:color="auto"/>
                            <w:left w:val="none" w:sz="0" w:space="0" w:color="auto"/>
                            <w:bottom w:val="none" w:sz="0" w:space="0" w:color="auto"/>
                            <w:right w:val="none" w:sz="0" w:space="0" w:color="auto"/>
                          </w:divBdr>
                        </w:div>
                        <w:div w:id="76751687">
                          <w:marLeft w:val="0"/>
                          <w:marRight w:val="0"/>
                          <w:marTop w:val="0"/>
                          <w:marBottom w:val="0"/>
                          <w:divBdr>
                            <w:top w:val="none" w:sz="0" w:space="0" w:color="auto"/>
                            <w:left w:val="none" w:sz="0" w:space="0" w:color="auto"/>
                            <w:bottom w:val="none" w:sz="0" w:space="0" w:color="auto"/>
                            <w:right w:val="none" w:sz="0" w:space="0" w:color="auto"/>
                          </w:divBdr>
                        </w:div>
                        <w:div w:id="1794245605">
                          <w:marLeft w:val="0"/>
                          <w:marRight w:val="0"/>
                          <w:marTop w:val="0"/>
                          <w:marBottom w:val="0"/>
                          <w:divBdr>
                            <w:top w:val="none" w:sz="0" w:space="0" w:color="auto"/>
                            <w:left w:val="none" w:sz="0" w:space="0" w:color="auto"/>
                            <w:bottom w:val="none" w:sz="0" w:space="0" w:color="auto"/>
                            <w:right w:val="none" w:sz="0" w:space="0" w:color="auto"/>
                          </w:divBdr>
                        </w:div>
                        <w:div w:id="1843549256">
                          <w:marLeft w:val="0"/>
                          <w:marRight w:val="0"/>
                          <w:marTop w:val="0"/>
                          <w:marBottom w:val="0"/>
                          <w:divBdr>
                            <w:top w:val="none" w:sz="0" w:space="0" w:color="auto"/>
                            <w:left w:val="none" w:sz="0" w:space="0" w:color="auto"/>
                            <w:bottom w:val="none" w:sz="0" w:space="0" w:color="auto"/>
                            <w:right w:val="none" w:sz="0" w:space="0" w:color="auto"/>
                          </w:divBdr>
                        </w:div>
                        <w:div w:id="1687830337">
                          <w:marLeft w:val="0"/>
                          <w:marRight w:val="0"/>
                          <w:marTop w:val="0"/>
                          <w:marBottom w:val="0"/>
                          <w:divBdr>
                            <w:top w:val="none" w:sz="0" w:space="0" w:color="auto"/>
                            <w:left w:val="none" w:sz="0" w:space="0" w:color="auto"/>
                            <w:bottom w:val="none" w:sz="0" w:space="0" w:color="auto"/>
                            <w:right w:val="none" w:sz="0" w:space="0" w:color="auto"/>
                          </w:divBdr>
                        </w:div>
                        <w:div w:id="904611073">
                          <w:marLeft w:val="0"/>
                          <w:marRight w:val="0"/>
                          <w:marTop w:val="0"/>
                          <w:marBottom w:val="0"/>
                          <w:divBdr>
                            <w:top w:val="none" w:sz="0" w:space="0" w:color="auto"/>
                            <w:left w:val="none" w:sz="0" w:space="0" w:color="auto"/>
                            <w:bottom w:val="none" w:sz="0" w:space="0" w:color="auto"/>
                            <w:right w:val="none" w:sz="0" w:space="0" w:color="auto"/>
                          </w:divBdr>
                        </w:div>
                        <w:div w:id="1428498029">
                          <w:marLeft w:val="0"/>
                          <w:marRight w:val="0"/>
                          <w:marTop w:val="0"/>
                          <w:marBottom w:val="0"/>
                          <w:divBdr>
                            <w:top w:val="none" w:sz="0" w:space="0" w:color="auto"/>
                            <w:left w:val="none" w:sz="0" w:space="0" w:color="auto"/>
                            <w:bottom w:val="none" w:sz="0" w:space="0" w:color="auto"/>
                            <w:right w:val="none" w:sz="0" w:space="0" w:color="auto"/>
                          </w:divBdr>
                        </w:div>
                        <w:div w:id="1212155488">
                          <w:marLeft w:val="0"/>
                          <w:marRight w:val="0"/>
                          <w:marTop w:val="0"/>
                          <w:marBottom w:val="0"/>
                          <w:divBdr>
                            <w:top w:val="none" w:sz="0" w:space="0" w:color="auto"/>
                            <w:left w:val="none" w:sz="0" w:space="0" w:color="auto"/>
                            <w:bottom w:val="none" w:sz="0" w:space="0" w:color="auto"/>
                            <w:right w:val="none" w:sz="0" w:space="0" w:color="auto"/>
                          </w:divBdr>
                        </w:div>
                        <w:div w:id="340134009">
                          <w:marLeft w:val="0"/>
                          <w:marRight w:val="0"/>
                          <w:marTop w:val="0"/>
                          <w:marBottom w:val="0"/>
                          <w:divBdr>
                            <w:top w:val="none" w:sz="0" w:space="0" w:color="auto"/>
                            <w:left w:val="none" w:sz="0" w:space="0" w:color="auto"/>
                            <w:bottom w:val="none" w:sz="0" w:space="0" w:color="auto"/>
                            <w:right w:val="none" w:sz="0" w:space="0" w:color="auto"/>
                          </w:divBdr>
                        </w:div>
                        <w:div w:id="321783948">
                          <w:marLeft w:val="0"/>
                          <w:marRight w:val="0"/>
                          <w:marTop w:val="0"/>
                          <w:marBottom w:val="0"/>
                          <w:divBdr>
                            <w:top w:val="none" w:sz="0" w:space="0" w:color="auto"/>
                            <w:left w:val="none" w:sz="0" w:space="0" w:color="auto"/>
                            <w:bottom w:val="none" w:sz="0" w:space="0" w:color="auto"/>
                            <w:right w:val="none" w:sz="0" w:space="0" w:color="auto"/>
                          </w:divBdr>
                        </w:div>
                        <w:div w:id="1652559173">
                          <w:marLeft w:val="0"/>
                          <w:marRight w:val="0"/>
                          <w:marTop w:val="0"/>
                          <w:marBottom w:val="0"/>
                          <w:divBdr>
                            <w:top w:val="none" w:sz="0" w:space="0" w:color="auto"/>
                            <w:left w:val="none" w:sz="0" w:space="0" w:color="auto"/>
                            <w:bottom w:val="none" w:sz="0" w:space="0" w:color="auto"/>
                            <w:right w:val="none" w:sz="0" w:space="0" w:color="auto"/>
                          </w:divBdr>
                        </w:div>
                        <w:div w:id="430590993">
                          <w:marLeft w:val="0"/>
                          <w:marRight w:val="0"/>
                          <w:marTop w:val="0"/>
                          <w:marBottom w:val="0"/>
                          <w:divBdr>
                            <w:top w:val="none" w:sz="0" w:space="0" w:color="auto"/>
                            <w:left w:val="none" w:sz="0" w:space="0" w:color="auto"/>
                            <w:bottom w:val="none" w:sz="0" w:space="0" w:color="auto"/>
                            <w:right w:val="none" w:sz="0" w:space="0" w:color="auto"/>
                          </w:divBdr>
                        </w:div>
                        <w:div w:id="1171993332">
                          <w:marLeft w:val="0"/>
                          <w:marRight w:val="0"/>
                          <w:marTop w:val="0"/>
                          <w:marBottom w:val="0"/>
                          <w:divBdr>
                            <w:top w:val="none" w:sz="0" w:space="0" w:color="auto"/>
                            <w:left w:val="none" w:sz="0" w:space="0" w:color="auto"/>
                            <w:bottom w:val="none" w:sz="0" w:space="0" w:color="auto"/>
                            <w:right w:val="none" w:sz="0" w:space="0" w:color="auto"/>
                          </w:divBdr>
                        </w:div>
                        <w:div w:id="1191837883">
                          <w:marLeft w:val="0"/>
                          <w:marRight w:val="0"/>
                          <w:marTop w:val="0"/>
                          <w:marBottom w:val="0"/>
                          <w:divBdr>
                            <w:top w:val="none" w:sz="0" w:space="0" w:color="auto"/>
                            <w:left w:val="none" w:sz="0" w:space="0" w:color="auto"/>
                            <w:bottom w:val="none" w:sz="0" w:space="0" w:color="auto"/>
                            <w:right w:val="none" w:sz="0" w:space="0" w:color="auto"/>
                          </w:divBdr>
                        </w:div>
                        <w:div w:id="137959850">
                          <w:marLeft w:val="0"/>
                          <w:marRight w:val="0"/>
                          <w:marTop w:val="0"/>
                          <w:marBottom w:val="0"/>
                          <w:divBdr>
                            <w:top w:val="none" w:sz="0" w:space="0" w:color="auto"/>
                            <w:left w:val="none" w:sz="0" w:space="0" w:color="auto"/>
                            <w:bottom w:val="none" w:sz="0" w:space="0" w:color="auto"/>
                            <w:right w:val="none" w:sz="0" w:space="0" w:color="auto"/>
                          </w:divBdr>
                        </w:div>
                        <w:div w:id="483621416">
                          <w:marLeft w:val="0"/>
                          <w:marRight w:val="0"/>
                          <w:marTop w:val="0"/>
                          <w:marBottom w:val="0"/>
                          <w:divBdr>
                            <w:top w:val="none" w:sz="0" w:space="0" w:color="auto"/>
                            <w:left w:val="none" w:sz="0" w:space="0" w:color="auto"/>
                            <w:bottom w:val="none" w:sz="0" w:space="0" w:color="auto"/>
                            <w:right w:val="none" w:sz="0" w:space="0" w:color="auto"/>
                          </w:divBdr>
                        </w:div>
                        <w:div w:id="2103182508">
                          <w:marLeft w:val="0"/>
                          <w:marRight w:val="0"/>
                          <w:marTop w:val="0"/>
                          <w:marBottom w:val="0"/>
                          <w:divBdr>
                            <w:top w:val="none" w:sz="0" w:space="0" w:color="auto"/>
                            <w:left w:val="none" w:sz="0" w:space="0" w:color="auto"/>
                            <w:bottom w:val="none" w:sz="0" w:space="0" w:color="auto"/>
                            <w:right w:val="none" w:sz="0" w:space="0" w:color="auto"/>
                          </w:divBdr>
                        </w:div>
                        <w:div w:id="1394889838">
                          <w:marLeft w:val="0"/>
                          <w:marRight w:val="0"/>
                          <w:marTop w:val="0"/>
                          <w:marBottom w:val="0"/>
                          <w:divBdr>
                            <w:top w:val="none" w:sz="0" w:space="0" w:color="auto"/>
                            <w:left w:val="none" w:sz="0" w:space="0" w:color="auto"/>
                            <w:bottom w:val="none" w:sz="0" w:space="0" w:color="auto"/>
                            <w:right w:val="none" w:sz="0" w:space="0" w:color="auto"/>
                          </w:divBdr>
                        </w:div>
                        <w:div w:id="845632471">
                          <w:marLeft w:val="0"/>
                          <w:marRight w:val="0"/>
                          <w:marTop w:val="0"/>
                          <w:marBottom w:val="0"/>
                          <w:divBdr>
                            <w:top w:val="none" w:sz="0" w:space="0" w:color="auto"/>
                            <w:left w:val="none" w:sz="0" w:space="0" w:color="auto"/>
                            <w:bottom w:val="none" w:sz="0" w:space="0" w:color="auto"/>
                            <w:right w:val="none" w:sz="0" w:space="0" w:color="auto"/>
                          </w:divBdr>
                        </w:div>
                        <w:div w:id="1850868530">
                          <w:marLeft w:val="0"/>
                          <w:marRight w:val="0"/>
                          <w:marTop w:val="0"/>
                          <w:marBottom w:val="0"/>
                          <w:divBdr>
                            <w:top w:val="none" w:sz="0" w:space="0" w:color="auto"/>
                            <w:left w:val="none" w:sz="0" w:space="0" w:color="auto"/>
                            <w:bottom w:val="none" w:sz="0" w:space="0" w:color="auto"/>
                            <w:right w:val="none" w:sz="0" w:space="0" w:color="auto"/>
                          </w:divBdr>
                        </w:div>
                        <w:div w:id="205987480">
                          <w:marLeft w:val="0"/>
                          <w:marRight w:val="0"/>
                          <w:marTop w:val="0"/>
                          <w:marBottom w:val="0"/>
                          <w:divBdr>
                            <w:top w:val="none" w:sz="0" w:space="0" w:color="auto"/>
                            <w:left w:val="none" w:sz="0" w:space="0" w:color="auto"/>
                            <w:bottom w:val="none" w:sz="0" w:space="0" w:color="auto"/>
                            <w:right w:val="none" w:sz="0" w:space="0" w:color="auto"/>
                          </w:divBdr>
                        </w:div>
                        <w:div w:id="955719545">
                          <w:marLeft w:val="0"/>
                          <w:marRight w:val="0"/>
                          <w:marTop w:val="0"/>
                          <w:marBottom w:val="0"/>
                          <w:divBdr>
                            <w:top w:val="none" w:sz="0" w:space="0" w:color="auto"/>
                            <w:left w:val="none" w:sz="0" w:space="0" w:color="auto"/>
                            <w:bottom w:val="none" w:sz="0" w:space="0" w:color="auto"/>
                            <w:right w:val="none" w:sz="0" w:space="0" w:color="auto"/>
                          </w:divBdr>
                        </w:div>
                        <w:div w:id="1663242313">
                          <w:marLeft w:val="0"/>
                          <w:marRight w:val="0"/>
                          <w:marTop w:val="0"/>
                          <w:marBottom w:val="0"/>
                          <w:divBdr>
                            <w:top w:val="none" w:sz="0" w:space="0" w:color="auto"/>
                            <w:left w:val="none" w:sz="0" w:space="0" w:color="auto"/>
                            <w:bottom w:val="none" w:sz="0" w:space="0" w:color="auto"/>
                            <w:right w:val="none" w:sz="0" w:space="0" w:color="auto"/>
                          </w:divBdr>
                        </w:div>
                        <w:div w:id="1189682979">
                          <w:marLeft w:val="0"/>
                          <w:marRight w:val="0"/>
                          <w:marTop w:val="0"/>
                          <w:marBottom w:val="0"/>
                          <w:divBdr>
                            <w:top w:val="none" w:sz="0" w:space="0" w:color="auto"/>
                            <w:left w:val="none" w:sz="0" w:space="0" w:color="auto"/>
                            <w:bottom w:val="none" w:sz="0" w:space="0" w:color="auto"/>
                            <w:right w:val="none" w:sz="0" w:space="0" w:color="auto"/>
                          </w:divBdr>
                        </w:div>
                        <w:div w:id="529338443">
                          <w:marLeft w:val="0"/>
                          <w:marRight w:val="0"/>
                          <w:marTop w:val="0"/>
                          <w:marBottom w:val="0"/>
                          <w:divBdr>
                            <w:top w:val="none" w:sz="0" w:space="0" w:color="auto"/>
                            <w:left w:val="none" w:sz="0" w:space="0" w:color="auto"/>
                            <w:bottom w:val="none" w:sz="0" w:space="0" w:color="auto"/>
                            <w:right w:val="none" w:sz="0" w:space="0" w:color="auto"/>
                          </w:divBdr>
                        </w:div>
                        <w:div w:id="410586739">
                          <w:marLeft w:val="0"/>
                          <w:marRight w:val="0"/>
                          <w:marTop w:val="0"/>
                          <w:marBottom w:val="0"/>
                          <w:divBdr>
                            <w:top w:val="none" w:sz="0" w:space="0" w:color="auto"/>
                            <w:left w:val="none" w:sz="0" w:space="0" w:color="auto"/>
                            <w:bottom w:val="none" w:sz="0" w:space="0" w:color="auto"/>
                            <w:right w:val="none" w:sz="0" w:space="0" w:color="auto"/>
                          </w:divBdr>
                        </w:div>
                        <w:div w:id="1568567745">
                          <w:marLeft w:val="0"/>
                          <w:marRight w:val="0"/>
                          <w:marTop w:val="0"/>
                          <w:marBottom w:val="0"/>
                          <w:divBdr>
                            <w:top w:val="none" w:sz="0" w:space="0" w:color="auto"/>
                            <w:left w:val="none" w:sz="0" w:space="0" w:color="auto"/>
                            <w:bottom w:val="none" w:sz="0" w:space="0" w:color="auto"/>
                            <w:right w:val="none" w:sz="0" w:space="0" w:color="auto"/>
                          </w:divBdr>
                        </w:div>
                        <w:div w:id="833181677">
                          <w:marLeft w:val="0"/>
                          <w:marRight w:val="0"/>
                          <w:marTop w:val="0"/>
                          <w:marBottom w:val="0"/>
                          <w:divBdr>
                            <w:top w:val="none" w:sz="0" w:space="0" w:color="auto"/>
                            <w:left w:val="none" w:sz="0" w:space="0" w:color="auto"/>
                            <w:bottom w:val="none" w:sz="0" w:space="0" w:color="auto"/>
                            <w:right w:val="none" w:sz="0" w:space="0" w:color="auto"/>
                          </w:divBdr>
                        </w:div>
                        <w:div w:id="953945854">
                          <w:marLeft w:val="0"/>
                          <w:marRight w:val="0"/>
                          <w:marTop w:val="0"/>
                          <w:marBottom w:val="0"/>
                          <w:divBdr>
                            <w:top w:val="none" w:sz="0" w:space="0" w:color="auto"/>
                            <w:left w:val="none" w:sz="0" w:space="0" w:color="auto"/>
                            <w:bottom w:val="none" w:sz="0" w:space="0" w:color="auto"/>
                            <w:right w:val="none" w:sz="0" w:space="0" w:color="auto"/>
                          </w:divBdr>
                        </w:div>
                        <w:div w:id="900139138">
                          <w:marLeft w:val="0"/>
                          <w:marRight w:val="0"/>
                          <w:marTop w:val="0"/>
                          <w:marBottom w:val="0"/>
                          <w:divBdr>
                            <w:top w:val="none" w:sz="0" w:space="0" w:color="auto"/>
                            <w:left w:val="none" w:sz="0" w:space="0" w:color="auto"/>
                            <w:bottom w:val="none" w:sz="0" w:space="0" w:color="auto"/>
                            <w:right w:val="none" w:sz="0" w:space="0" w:color="auto"/>
                          </w:divBdr>
                        </w:div>
                        <w:div w:id="10837434">
                          <w:marLeft w:val="0"/>
                          <w:marRight w:val="0"/>
                          <w:marTop w:val="0"/>
                          <w:marBottom w:val="0"/>
                          <w:divBdr>
                            <w:top w:val="none" w:sz="0" w:space="0" w:color="auto"/>
                            <w:left w:val="none" w:sz="0" w:space="0" w:color="auto"/>
                            <w:bottom w:val="none" w:sz="0" w:space="0" w:color="auto"/>
                            <w:right w:val="none" w:sz="0" w:space="0" w:color="auto"/>
                          </w:divBdr>
                        </w:div>
                        <w:div w:id="1064763967">
                          <w:marLeft w:val="0"/>
                          <w:marRight w:val="0"/>
                          <w:marTop w:val="0"/>
                          <w:marBottom w:val="0"/>
                          <w:divBdr>
                            <w:top w:val="none" w:sz="0" w:space="0" w:color="auto"/>
                            <w:left w:val="none" w:sz="0" w:space="0" w:color="auto"/>
                            <w:bottom w:val="none" w:sz="0" w:space="0" w:color="auto"/>
                            <w:right w:val="none" w:sz="0" w:space="0" w:color="auto"/>
                          </w:divBdr>
                        </w:div>
                        <w:div w:id="773549288">
                          <w:marLeft w:val="0"/>
                          <w:marRight w:val="0"/>
                          <w:marTop w:val="0"/>
                          <w:marBottom w:val="0"/>
                          <w:divBdr>
                            <w:top w:val="none" w:sz="0" w:space="0" w:color="auto"/>
                            <w:left w:val="none" w:sz="0" w:space="0" w:color="auto"/>
                            <w:bottom w:val="none" w:sz="0" w:space="0" w:color="auto"/>
                            <w:right w:val="none" w:sz="0" w:space="0" w:color="auto"/>
                          </w:divBdr>
                        </w:div>
                        <w:div w:id="901452283">
                          <w:marLeft w:val="0"/>
                          <w:marRight w:val="0"/>
                          <w:marTop w:val="0"/>
                          <w:marBottom w:val="0"/>
                          <w:divBdr>
                            <w:top w:val="none" w:sz="0" w:space="0" w:color="auto"/>
                            <w:left w:val="none" w:sz="0" w:space="0" w:color="auto"/>
                            <w:bottom w:val="none" w:sz="0" w:space="0" w:color="auto"/>
                            <w:right w:val="none" w:sz="0" w:space="0" w:color="auto"/>
                          </w:divBdr>
                        </w:div>
                        <w:div w:id="1731923003">
                          <w:marLeft w:val="0"/>
                          <w:marRight w:val="0"/>
                          <w:marTop w:val="0"/>
                          <w:marBottom w:val="0"/>
                          <w:divBdr>
                            <w:top w:val="none" w:sz="0" w:space="0" w:color="auto"/>
                            <w:left w:val="none" w:sz="0" w:space="0" w:color="auto"/>
                            <w:bottom w:val="none" w:sz="0" w:space="0" w:color="auto"/>
                            <w:right w:val="none" w:sz="0" w:space="0" w:color="auto"/>
                          </w:divBdr>
                        </w:div>
                      </w:divsChild>
                    </w:div>
                    <w:div w:id="350376652">
                      <w:marLeft w:val="0"/>
                      <w:marRight w:val="0"/>
                      <w:marTop w:val="0"/>
                      <w:marBottom w:val="0"/>
                      <w:divBdr>
                        <w:top w:val="none" w:sz="0" w:space="0" w:color="auto"/>
                        <w:left w:val="none" w:sz="0" w:space="0" w:color="auto"/>
                        <w:bottom w:val="none" w:sz="0" w:space="0" w:color="auto"/>
                        <w:right w:val="none" w:sz="0" w:space="0" w:color="auto"/>
                      </w:divBdr>
                    </w:div>
                    <w:div w:id="35931650">
                      <w:marLeft w:val="0"/>
                      <w:marRight w:val="0"/>
                      <w:marTop w:val="0"/>
                      <w:marBottom w:val="0"/>
                      <w:divBdr>
                        <w:top w:val="none" w:sz="0" w:space="0" w:color="auto"/>
                        <w:left w:val="none" w:sz="0" w:space="0" w:color="auto"/>
                        <w:bottom w:val="none" w:sz="0" w:space="0" w:color="auto"/>
                        <w:right w:val="none" w:sz="0" w:space="0" w:color="auto"/>
                      </w:divBdr>
                      <w:divsChild>
                        <w:div w:id="897133851">
                          <w:marLeft w:val="0"/>
                          <w:marRight w:val="0"/>
                          <w:marTop w:val="0"/>
                          <w:marBottom w:val="0"/>
                          <w:divBdr>
                            <w:top w:val="none" w:sz="0" w:space="0" w:color="auto"/>
                            <w:left w:val="none" w:sz="0" w:space="0" w:color="auto"/>
                            <w:bottom w:val="none" w:sz="0" w:space="0" w:color="auto"/>
                            <w:right w:val="none" w:sz="0" w:space="0" w:color="auto"/>
                          </w:divBdr>
                          <w:divsChild>
                            <w:div w:id="2113744443">
                              <w:marLeft w:val="0"/>
                              <w:marRight w:val="0"/>
                              <w:marTop w:val="0"/>
                              <w:marBottom w:val="0"/>
                              <w:divBdr>
                                <w:top w:val="none" w:sz="0" w:space="0" w:color="auto"/>
                                <w:left w:val="none" w:sz="0" w:space="0" w:color="auto"/>
                                <w:bottom w:val="none" w:sz="0" w:space="0" w:color="auto"/>
                                <w:right w:val="none" w:sz="0" w:space="0" w:color="auto"/>
                              </w:divBdr>
                              <w:divsChild>
                                <w:div w:id="1882355382">
                                  <w:marLeft w:val="0"/>
                                  <w:marRight w:val="0"/>
                                  <w:marTop w:val="0"/>
                                  <w:marBottom w:val="0"/>
                                  <w:divBdr>
                                    <w:top w:val="none" w:sz="0" w:space="0" w:color="auto"/>
                                    <w:left w:val="none" w:sz="0" w:space="0" w:color="auto"/>
                                    <w:bottom w:val="none" w:sz="0" w:space="0" w:color="auto"/>
                                    <w:right w:val="none" w:sz="0" w:space="0" w:color="auto"/>
                                  </w:divBdr>
                                </w:div>
                                <w:div w:id="1737388246">
                                  <w:marLeft w:val="0"/>
                                  <w:marRight w:val="0"/>
                                  <w:marTop w:val="0"/>
                                  <w:marBottom w:val="0"/>
                                  <w:divBdr>
                                    <w:top w:val="none" w:sz="0" w:space="0" w:color="auto"/>
                                    <w:left w:val="none" w:sz="0" w:space="0" w:color="auto"/>
                                    <w:bottom w:val="none" w:sz="0" w:space="0" w:color="auto"/>
                                    <w:right w:val="none" w:sz="0" w:space="0" w:color="auto"/>
                                  </w:divBdr>
                                  <w:divsChild>
                                    <w:div w:id="1471946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44381198">
          <w:marLeft w:val="0"/>
          <w:marRight w:val="0"/>
          <w:marTop w:val="0"/>
          <w:marBottom w:val="0"/>
          <w:divBdr>
            <w:top w:val="none" w:sz="0" w:space="0" w:color="auto"/>
            <w:left w:val="none" w:sz="0" w:space="0" w:color="auto"/>
            <w:bottom w:val="none" w:sz="0" w:space="0" w:color="auto"/>
            <w:right w:val="none" w:sz="0" w:space="0" w:color="auto"/>
          </w:divBdr>
          <w:divsChild>
            <w:div w:id="140658688">
              <w:marLeft w:val="0"/>
              <w:marRight w:val="0"/>
              <w:marTop w:val="0"/>
              <w:marBottom w:val="0"/>
              <w:divBdr>
                <w:top w:val="none" w:sz="0" w:space="0" w:color="auto"/>
                <w:left w:val="none" w:sz="0" w:space="0" w:color="auto"/>
                <w:bottom w:val="none" w:sz="0" w:space="0" w:color="auto"/>
                <w:right w:val="none" w:sz="0" w:space="0" w:color="auto"/>
              </w:divBdr>
              <w:divsChild>
                <w:div w:id="1319307655">
                  <w:marLeft w:val="0"/>
                  <w:marRight w:val="0"/>
                  <w:marTop w:val="0"/>
                  <w:marBottom w:val="0"/>
                  <w:divBdr>
                    <w:top w:val="none" w:sz="0" w:space="0" w:color="auto"/>
                    <w:left w:val="none" w:sz="0" w:space="0" w:color="auto"/>
                    <w:bottom w:val="none" w:sz="0" w:space="0" w:color="auto"/>
                    <w:right w:val="none" w:sz="0" w:space="0" w:color="auto"/>
                  </w:divBdr>
                </w:div>
              </w:divsChild>
            </w:div>
            <w:div w:id="1436293536">
              <w:marLeft w:val="0"/>
              <w:marRight w:val="0"/>
              <w:marTop w:val="0"/>
              <w:marBottom w:val="0"/>
              <w:divBdr>
                <w:top w:val="none" w:sz="0" w:space="0" w:color="auto"/>
                <w:left w:val="none" w:sz="0" w:space="0" w:color="auto"/>
                <w:bottom w:val="none" w:sz="0" w:space="0" w:color="auto"/>
                <w:right w:val="none" w:sz="0" w:space="0" w:color="auto"/>
              </w:divBdr>
              <w:divsChild>
                <w:div w:id="1314750238">
                  <w:marLeft w:val="0"/>
                  <w:marRight w:val="0"/>
                  <w:marTop w:val="0"/>
                  <w:marBottom w:val="0"/>
                  <w:divBdr>
                    <w:top w:val="none" w:sz="0" w:space="0" w:color="auto"/>
                    <w:left w:val="none" w:sz="0" w:space="0" w:color="auto"/>
                    <w:bottom w:val="none" w:sz="0" w:space="0" w:color="auto"/>
                    <w:right w:val="none" w:sz="0" w:space="0" w:color="auto"/>
                  </w:divBdr>
                </w:div>
              </w:divsChild>
            </w:div>
            <w:div w:id="2317878">
              <w:marLeft w:val="0"/>
              <w:marRight w:val="0"/>
              <w:marTop w:val="0"/>
              <w:marBottom w:val="0"/>
              <w:divBdr>
                <w:top w:val="none" w:sz="0" w:space="0" w:color="auto"/>
                <w:left w:val="none" w:sz="0" w:space="0" w:color="auto"/>
                <w:bottom w:val="none" w:sz="0" w:space="0" w:color="auto"/>
                <w:right w:val="none" w:sz="0" w:space="0" w:color="auto"/>
              </w:divBdr>
              <w:divsChild>
                <w:div w:id="250698712">
                  <w:marLeft w:val="0"/>
                  <w:marRight w:val="0"/>
                  <w:marTop w:val="0"/>
                  <w:marBottom w:val="0"/>
                  <w:divBdr>
                    <w:top w:val="none" w:sz="0" w:space="0" w:color="auto"/>
                    <w:left w:val="none" w:sz="0" w:space="0" w:color="auto"/>
                    <w:bottom w:val="none" w:sz="0" w:space="0" w:color="auto"/>
                    <w:right w:val="none" w:sz="0" w:space="0" w:color="auto"/>
                  </w:divBdr>
                </w:div>
              </w:divsChild>
            </w:div>
            <w:div w:id="1703745311">
              <w:marLeft w:val="0"/>
              <w:marRight w:val="0"/>
              <w:marTop w:val="0"/>
              <w:marBottom w:val="0"/>
              <w:divBdr>
                <w:top w:val="none" w:sz="0" w:space="0" w:color="auto"/>
                <w:left w:val="none" w:sz="0" w:space="0" w:color="auto"/>
                <w:bottom w:val="none" w:sz="0" w:space="0" w:color="auto"/>
                <w:right w:val="none" w:sz="0" w:space="0" w:color="auto"/>
              </w:divBdr>
              <w:divsChild>
                <w:div w:id="1663772777">
                  <w:marLeft w:val="0"/>
                  <w:marRight w:val="0"/>
                  <w:marTop w:val="0"/>
                  <w:marBottom w:val="0"/>
                  <w:divBdr>
                    <w:top w:val="none" w:sz="0" w:space="0" w:color="auto"/>
                    <w:left w:val="none" w:sz="0" w:space="0" w:color="auto"/>
                    <w:bottom w:val="none" w:sz="0" w:space="0" w:color="auto"/>
                    <w:right w:val="none" w:sz="0" w:space="0" w:color="auto"/>
                  </w:divBdr>
                </w:div>
              </w:divsChild>
            </w:div>
            <w:div w:id="601302717">
              <w:marLeft w:val="0"/>
              <w:marRight w:val="0"/>
              <w:marTop w:val="0"/>
              <w:marBottom w:val="0"/>
              <w:divBdr>
                <w:top w:val="none" w:sz="0" w:space="0" w:color="auto"/>
                <w:left w:val="none" w:sz="0" w:space="0" w:color="auto"/>
                <w:bottom w:val="none" w:sz="0" w:space="0" w:color="auto"/>
                <w:right w:val="none" w:sz="0" w:space="0" w:color="auto"/>
              </w:divBdr>
              <w:divsChild>
                <w:div w:id="400757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2776550">
      <w:bodyDiv w:val="1"/>
      <w:marLeft w:val="0"/>
      <w:marRight w:val="0"/>
      <w:marTop w:val="0"/>
      <w:marBottom w:val="0"/>
      <w:divBdr>
        <w:top w:val="none" w:sz="0" w:space="0" w:color="auto"/>
        <w:left w:val="none" w:sz="0" w:space="0" w:color="auto"/>
        <w:bottom w:val="none" w:sz="0" w:space="0" w:color="auto"/>
        <w:right w:val="none" w:sz="0" w:space="0" w:color="auto"/>
      </w:divBdr>
    </w:div>
    <w:div w:id="1053847159">
      <w:bodyDiv w:val="1"/>
      <w:marLeft w:val="0"/>
      <w:marRight w:val="0"/>
      <w:marTop w:val="0"/>
      <w:marBottom w:val="0"/>
      <w:divBdr>
        <w:top w:val="none" w:sz="0" w:space="0" w:color="auto"/>
        <w:left w:val="none" w:sz="0" w:space="0" w:color="auto"/>
        <w:bottom w:val="none" w:sz="0" w:space="0" w:color="auto"/>
        <w:right w:val="none" w:sz="0" w:space="0" w:color="auto"/>
      </w:divBdr>
    </w:div>
    <w:div w:id="1066756326">
      <w:bodyDiv w:val="1"/>
      <w:marLeft w:val="0"/>
      <w:marRight w:val="0"/>
      <w:marTop w:val="0"/>
      <w:marBottom w:val="0"/>
      <w:divBdr>
        <w:top w:val="none" w:sz="0" w:space="0" w:color="auto"/>
        <w:left w:val="none" w:sz="0" w:space="0" w:color="auto"/>
        <w:bottom w:val="none" w:sz="0" w:space="0" w:color="auto"/>
        <w:right w:val="none" w:sz="0" w:space="0" w:color="auto"/>
      </w:divBdr>
    </w:div>
    <w:div w:id="1068848745">
      <w:bodyDiv w:val="1"/>
      <w:marLeft w:val="0"/>
      <w:marRight w:val="0"/>
      <w:marTop w:val="0"/>
      <w:marBottom w:val="0"/>
      <w:divBdr>
        <w:top w:val="none" w:sz="0" w:space="0" w:color="auto"/>
        <w:left w:val="none" w:sz="0" w:space="0" w:color="auto"/>
        <w:bottom w:val="none" w:sz="0" w:space="0" w:color="auto"/>
        <w:right w:val="none" w:sz="0" w:space="0" w:color="auto"/>
      </w:divBdr>
    </w:div>
    <w:div w:id="1071854290">
      <w:bodyDiv w:val="1"/>
      <w:marLeft w:val="0"/>
      <w:marRight w:val="0"/>
      <w:marTop w:val="0"/>
      <w:marBottom w:val="0"/>
      <w:divBdr>
        <w:top w:val="none" w:sz="0" w:space="0" w:color="auto"/>
        <w:left w:val="none" w:sz="0" w:space="0" w:color="auto"/>
        <w:bottom w:val="none" w:sz="0" w:space="0" w:color="auto"/>
        <w:right w:val="none" w:sz="0" w:space="0" w:color="auto"/>
      </w:divBdr>
    </w:div>
    <w:div w:id="1073434550">
      <w:bodyDiv w:val="1"/>
      <w:marLeft w:val="0"/>
      <w:marRight w:val="0"/>
      <w:marTop w:val="0"/>
      <w:marBottom w:val="0"/>
      <w:divBdr>
        <w:top w:val="none" w:sz="0" w:space="0" w:color="auto"/>
        <w:left w:val="none" w:sz="0" w:space="0" w:color="auto"/>
        <w:bottom w:val="none" w:sz="0" w:space="0" w:color="auto"/>
        <w:right w:val="none" w:sz="0" w:space="0" w:color="auto"/>
      </w:divBdr>
    </w:div>
    <w:div w:id="1075514710">
      <w:bodyDiv w:val="1"/>
      <w:marLeft w:val="0"/>
      <w:marRight w:val="0"/>
      <w:marTop w:val="0"/>
      <w:marBottom w:val="0"/>
      <w:divBdr>
        <w:top w:val="none" w:sz="0" w:space="0" w:color="auto"/>
        <w:left w:val="none" w:sz="0" w:space="0" w:color="auto"/>
        <w:bottom w:val="none" w:sz="0" w:space="0" w:color="auto"/>
        <w:right w:val="none" w:sz="0" w:space="0" w:color="auto"/>
      </w:divBdr>
    </w:div>
    <w:div w:id="1077048817">
      <w:bodyDiv w:val="1"/>
      <w:marLeft w:val="0"/>
      <w:marRight w:val="0"/>
      <w:marTop w:val="0"/>
      <w:marBottom w:val="0"/>
      <w:divBdr>
        <w:top w:val="none" w:sz="0" w:space="0" w:color="auto"/>
        <w:left w:val="none" w:sz="0" w:space="0" w:color="auto"/>
        <w:bottom w:val="none" w:sz="0" w:space="0" w:color="auto"/>
        <w:right w:val="none" w:sz="0" w:space="0" w:color="auto"/>
      </w:divBdr>
    </w:div>
    <w:div w:id="1081560463">
      <w:bodyDiv w:val="1"/>
      <w:marLeft w:val="0"/>
      <w:marRight w:val="0"/>
      <w:marTop w:val="0"/>
      <w:marBottom w:val="0"/>
      <w:divBdr>
        <w:top w:val="none" w:sz="0" w:space="0" w:color="auto"/>
        <w:left w:val="none" w:sz="0" w:space="0" w:color="auto"/>
        <w:bottom w:val="none" w:sz="0" w:space="0" w:color="auto"/>
        <w:right w:val="none" w:sz="0" w:space="0" w:color="auto"/>
      </w:divBdr>
    </w:div>
    <w:div w:id="1085227268">
      <w:bodyDiv w:val="1"/>
      <w:marLeft w:val="0"/>
      <w:marRight w:val="0"/>
      <w:marTop w:val="0"/>
      <w:marBottom w:val="0"/>
      <w:divBdr>
        <w:top w:val="none" w:sz="0" w:space="0" w:color="auto"/>
        <w:left w:val="none" w:sz="0" w:space="0" w:color="auto"/>
        <w:bottom w:val="none" w:sz="0" w:space="0" w:color="auto"/>
        <w:right w:val="none" w:sz="0" w:space="0" w:color="auto"/>
      </w:divBdr>
    </w:div>
    <w:div w:id="1085344721">
      <w:bodyDiv w:val="1"/>
      <w:marLeft w:val="0"/>
      <w:marRight w:val="0"/>
      <w:marTop w:val="0"/>
      <w:marBottom w:val="0"/>
      <w:divBdr>
        <w:top w:val="none" w:sz="0" w:space="0" w:color="auto"/>
        <w:left w:val="none" w:sz="0" w:space="0" w:color="auto"/>
        <w:bottom w:val="none" w:sz="0" w:space="0" w:color="auto"/>
        <w:right w:val="none" w:sz="0" w:space="0" w:color="auto"/>
      </w:divBdr>
    </w:div>
    <w:div w:id="1094935180">
      <w:bodyDiv w:val="1"/>
      <w:marLeft w:val="0"/>
      <w:marRight w:val="0"/>
      <w:marTop w:val="0"/>
      <w:marBottom w:val="0"/>
      <w:divBdr>
        <w:top w:val="none" w:sz="0" w:space="0" w:color="auto"/>
        <w:left w:val="none" w:sz="0" w:space="0" w:color="auto"/>
        <w:bottom w:val="none" w:sz="0" w:space="0" w:color="auto"/>
        <w:right w:val="none" w:sz="0" w:space="0" w:color="auto"/>
      </w:divBdr>
    </w:div>
    <w:div w:id="1104574621">
      <w:bodyDiv w:val="1"/>
      <w:marLeft w:val="0"/>
      <w:marRight w:val="0"/>
      <w:marTop w:val="0"/>
      <w:marBottom w:val="0"/>
      <w:divBdr>
        <w:top w:val="none" w:sz="0" w:space="0" w:color="auto"/>
        <w:left w:val="none" w:sz="0" w:space="0" w:color="auto"/>
        <w:bottom w:val="none" w:sz="0" w:space="0" w:color="auto"/>
        <w:right w:val="none" w:sz="0" w:space="0" w:color="auto"/>
      </w:divBdr>
    </w:div>
    <w:div w:id="1110662478">
      <w:bodyDiv w:val="1"/>
      <w:marLeft w:val="0"/>
      <w:marRight w:val="0"/>
      <w:marTop w:val="0"/>
      <w:marBottom w:val="0"/>
      <w:divBdr>
        <w:top w:val="none" w:sz="0" w:space="0" w:color="auto"/>
        <w:left w:val="none" w:sz="0" w:space="0" w:color="auto"/>
        <w:bottom w:val="none" w:sz="0" w:space="0" w:color="auto"/>
        <w:right w:val="none" w:sz="0" w:space="0" w:color="auto"/>
      </w:divBdr>
    </w:div>
    <w:div w:id="1117875465">
      <w:bodyDiv w:val="1"/>
      <w:marLeft w:val="0"/>
      <w:marRight w:val="0"/>
      <w:marTop w:val="0"/>
      <w:marBottom w:val="0"/>
      <w:divBdr>
        <w:top w:val="none" w:sz="0" w:space="0" w:color="auto"/>
        <w:left w:val="none" w:sz="0" w:space="0" w:color="auto"/>
        <w:bottom w:val="none" w:sz="0" w:space="0" w:color="auto"/>
        <w:right w:val="none" w:sz="0" w:space="0" w:color="auto"/>
      </w:divBdr>
    </w:div>
    <w:div w:id="1118253395">
      <w:bodyDiv w:val="1"/>
      <w:marLeft w:val="0"/>
      <w:marRight w:val="0"/>
      <w:marTop w:val="0"/>
      <w:marBottom w:val="0"/>
      <w:divBdr>
        <w:top w:val="none" w:sz="0" w:space="0" w:color="auto"/>
        <w:left w:val="none" w:sz="0" w:space="0" w:color="auto"/>
        <w:bottom w:val="none" w:sz="0" w:space="0" w:color="auto"/>
        <w:right w:val="none" w:sz="0" w:space="0" w:color="auto"/>
      </w:divBdr>
    </w:div>
    <w:div w:id="1118375200">
      <w:bodyDiv w:val="1"/>
      <w:marLeft w:val="0"/>
      <w:marRight w:val="0"/>
      <w:marTop w:val="0"/>
      <w:marBottom w:val="0"/>
      <w:divBdr>
        <w:top w:val="none" w:sz="0" w:space="0" w:color="auto"/>
        <w:left w:val="none" w:sz="0" w:space="0" w:color="auto"/>
        <w:bottom w:val="none" w:sz="0" w:space="0" w:color="auto"/>
        <w:right w:val="none" w:sz="0" w:space="0" w:color="auto"/>
      </w:divBdr>
    </w:div>
    <w:div w:id="1133210149">
      <w:bodyDiv w:val="1"/>
      <w:marLeft w:val="0"/>
      <w:marRight w:val="0"/>
      <w:marTop w:val="0"/>
      <w:marBottom w:val="0"/>
      <w:divBdr>
        <w:top w:val="none" w:sz="0" w:space="0" w:color="auto"/>
        <w:left w:val="none" w:sz="0" w:space="0" w:color="auto"/>
        <w:bottom w:val="none" w:sz="0" w:space="0" w:color="auto"/>
        <w:right w:val="none" w:sz="0" w:space="0" w:color="auto"/>
      </w:divBdr>
    </w:div>
    <w:div w:id="1135561924">
      <w:bodyDiv w:val="1"/>
      <w:marLeft w:val="0"/>
      <w:marRight w:val="0"/>
      <w:marTop w:val="0"/>
      <w:marBottom w:val="0"/>
      <w:divBdr>
        <w:top w:val="none" w:sz="0" w:space="0" w:color="auto"/>
        <w:left w:val="none" w:sz="0" w:space="0" w:color="auto"/>
        <w:bottom w:val="none" w:sz="0" w:space="0" w:color="auto"/>
        <w:right w:val="none" w:sz="0" w:space="0" w:color="auto"/>
      </w:divBdr>
    </w:div>
    <w:div w:id="1138765651">
      <w:bodyDiv w:val="1"/>
      <w:marLeft w:val="0"/>
      <w:marRight w:val="0"/>
      <w:marTop w:val="0"/>
      <w:marBottom w:val="0"/>
      <w:divBdr>
        <w:top w:val="none" w:sz="0" w:space="0" w:color="auto"/>
        <w:left w:val="none" w:sz="0" w:space="0" w:color="auto"/>
        <w:bottom w:val="none" w:sz="0" w:space="0" w:color="auto"/>
        <w:right w:val="none" w:sz="0" w:space="0" w:color="auto"/>
      </w:divBdr>
    </w:div>
    <w:div w:id="1143892998">
      <w:bodyDiv w:val="1"/>
      <w:marLeft w:val="0"/>
      <w:marRight w:val="0"/>
      <w:marTop w:val="0"/>
      <w:marBottom w:val="0"/>
      <w:divBdr>
        <w:top w:val="none" w:sz="0" w:space="0" w:color="auto"/>
        <w:left w:val="none" w:sz="0" w:space="0" w:color="auto"/>
        <w:bottom w:val="none" w:sz="0" w:space="0" w:color="auto"/>
        <w:right w:val="none" w:sz="0" w:space="0" w:color="auto"/>
      </w:divBdr>
    </w:div>
    <w:div w:id="1148782418">
      <w:bodyDiv w:val="1"/>
      <w:marLeft w:val="0"/>
      <w:marRight w:val="0"/>
      <w:marTop w:val="0"/>
      <w:marBottom w:val="0"/>
      <w:divBdr>
        <w:top w:val="none" w:sz="0" w:space="0" w:color="auto"/>
        <w:left w:val="none" w:sz="0" w:space="0" w:color="auto"/>
        <w:bottom w:val="none" w:sz="0" w:space="0" w:color="auto"/>
        <w:right w:val="none" w:sz="0" w:space="0" w:color="auto"/>
      </w:divBdr>
    </w:div>
    <w:div w:id="1153644558">
      <w:bodyDiv w:val="1"/>
      <w:marLeft w:val="0"/>
      <w:marRight w:val="0"/>
      <w:marTop w:val="0"/>
      <w:marBottom w:val="0"/>
      <w:divBdr>
        <w:top w:val="none" w:sz="0" w:space="0" w:color="auto"/>
        <w:left w:val="none" w:sz="0" w:space="0" w:color="auto"/>
        <w:bottom w:val="none" w:sz="0" w:space="0" w:color="auto"/>
        <w:right w:val="none" w:sz="0" w:space="0" w:color="auto"/>
      </w:divBdr>
    </w:div>
    <w:div w:id="1179275930">
      <w:bodyDiv w:val="1"/>
      <w:marLeft w:val="0"/>
      <w:marRight w:val="0"/>
      <w:marTop w:val="0"/>
      <w:marBottom w:val="0"/>
      <w:divBdr>
        <w:top w:val="none" w:sz="0" w:space="0" w:color="auto"/>
        <w:left w:val="none" w:sz="0" w:space="0" w:color="auto"/>
        <w:bottom w:val="none" w:sz="0" w:space="0" w:color="auto"/>
        <w:right w:val="none" w:sz="0" w:space="0" w:color="auto"/>
      </w:divBdr>
    </w:div>
    <w:div w:id="1187720418">
      <w:bodyDiv w:val="1"/>
      <w:marLeft w:val="0"/>
      <w:marRight w:val="0"/>
      <w:marTop w:val="0"/>
      <w:marBottom w:val="0"/>
      <w:divBdr>
        <w:top w:val="none" w:sz="0" w:space="0" w:color="auto"/>
        <w:left w:val="none" w:sz="0" w:space="0" w:color="auto"/>
        <w:bottom w:val="none" w:sz="0" w:space="0" w:color="auto"/>
        <w:right w:val="none" w:sz="0" w:space="0" w:color="auto"/>
      </w:divBdr>
    </w:div>
    <w:div w:id="1188178524">
      <w:bodyDiv w:val="1"/>
      <w:marLeft w:val="0"/>
      <w:marRight w:val="0"/>
      <w:marTop w:val="0"/>
      <w:marBottom w:val="0"/>
      <w:divBdr>
        <w:top w:val="none" w:sz="0" w:space="0" w:color="auto"/>
        <w:left w:val="none" w:sz="0" w:space="0" w:color="auto"/>
        <w:bottom w:val="none" w:sz="0" w:space="0" w:color="auto"/>
        <w:right w:val="none" w:sz="0" w:space="0" w:color="auto"/>
      </w:divBdr>
    </w:div>
    <w:div w:id="1193106333">
      <w:bodyDiv w:val="1"/>
      <w:marLeft w:val="0"/>
      <w:marRight w:val="0"/>
      <w:marTop w:val="0"/>
      <w:marBottom w:val="0"/>
      <w:divBdr>
        <w:top w:val="none" w:sz="0" w:space="0" w:color="auto"/>
        <w:left w:val="none" w:sz="0" w:space="0" w:color="auto"/>
        <w:bottom w:val="none" w:sz="0" w:space="0" w:color="auto"/>
        <w:right w:val="none" w:sz="0" w:space="0" w:color="auto"/>
      </w:divBdr>
    </w:div>
    <w:div w:id="1198277078">
      <w:bodyDiv w:val="1"/>
      <w:marLeft w:val="0"/>
      <w:marRight w:val="0"/>
      <w:marTop w:val="0"/>
      <w:marBottom w:val="0"/>
      <w:divBdr>
        <w:top w:val="none" w:sz="0" w:space="0" w:color="auto"/>
        <w:left w:val="none" w:sz="0" w:space="0" w:color="auto"/>
        <w:bottom w:val="none" w:sz="0" w:space="0" w:color="auto"/>
        <w:right w:val="none" w:sz="0" w:space="0" w:color="auto"/>
      </w:divBdr>
    </w:div>
    <w:div w:id="1206716464">
      <w:bodyDiv w:val="1"/>
      <w:marLeft w:val="0"/>
      <w:marRight w:val="0"/>
      <w:marTop w:val="0"/>
      <w:marBottom w:val="0"/>
      <w:divBdr>
        <w:top w:val="none" w:sz="0" w:space="0" w:color="auto"/>
        <w:left w:val="none" w:sz="0" w:space="0" w:color="auto"/>
        <w:bottom w:val="none" w:sz="0" w:space="0" w:color="auto"/>
        <w:right w:val="none" w:sz="0" w:space="0" w:color="auto"/>
      </w:divBdr>
    </w:div>
    <w:div w:id="1207183961">
      <w:bodyDiv w:val="1"/>
      <w:marLeft w:val="0"/>
      <w:marRight w:val="0"/>
      <w:marTop w:val="0"/>
      <w:marBottom w:val="0"/>
      <w:divBdr>
        <w:top w:val="none" w:sz="0" w:space="0" w:color="auto"/>
        <w:left w:val="none" w:sz="0" w:space="0" w:color="auto"/>
        <w:bottom w:val="none" w:sz="0" w:space="0" w:color="auto"/>
        <w:right w:val="none" w:sz="0" w:space="0" w:color="auto"/>
      </w:divBdr>
      <w:divsChild>
        <w:div w:id="298462117">
          <w:marLeft w:val="0"/>
          <w:marRight w:val="0"/>
          <w:marTop w:val="0"/>
          <w:marBottom w:val="0"/>
          <w:divBdr>
            <w:top w:val="none" w:sz="0" w:space="0" w:color="auto"/>
            <w:left w:val="none" w:sz="0" w:space="0" w:color="auto"/>
            <w:bottom w:val="none" w:sz="0" w:space="0" w:color="auto"/>
            <w:right w:val="none" w:sz="0" w:space="0" w:color="auto"/>
          </w:divBdr>
        </w:div>
      </w:divsChild>
    </w:div>
    <w:div w:id="1214610749">
      <w:bodyDiv w:val="1"/>
      <w:marLeft w:val="0"/>
      <w:marRight w:val="0"/>
      <w:marTop w:val="0"/>
      <w:marBottom w:val="0"/>
      <w:divBdr>
        <w:top w:val="none" w:sz="0" w:space="0" w:color="auto"/>
        <w:left w:val="none" w:sz="0" w:space="0" w:color="auto"/>
        <w:bottom w:val="none" w:sz="0" w:space="0" w:color="auto"/>
        <w:right w:val="none" w:sz="0" w:space="0" w:color="auto"/>
      </w:divBdr>
    </w:div>
    <w:div w:id="1219131379">
      <w:bodyDiv w:val="1"/>
      <w:marLeft w:val="0"/>
      <w:marRight w:val="0"/>
      <w:marTop w:val="0"/>
      <w:marBottom w:val="0"/>
      <w:divBdr>
        <w:top w:val="none" w:sz="0" w:space="0" w:color="auto"/>
        <w:left w:val="none" w:sz="0" w:space="0" w:color="auto"/>
        <w:bottom w:val="none" w:sz="0" w:space="0" w:color="auto"/>
        <w:right w:val="none" w:sz="0" w:space="0" w:color="auto"/>
      </w:divBdr>
    </w:div>
    <w:div w:id="1221752680">
      <w:bodyDiv w:val="1"/>
      <w:marLeft w:val="0"/>
      <w:marRight w:val="0"/>
      <w:marTop w:val="0"/>
      <w:marBottom w:val="0"/>
      <w:divBdr>
        <w:top w:val="none" w:sz="0" w:space="0" w:color="auto"/>
        <w:left w:val="none" w:sz="0" w:space="0" w:color="auto"/>
        <w:bottom w:val="none" w:sz="0" w:space="0" w:color="auto"/>
        <w:right w:val="none" w:sz="0" w:space="0" w:color="auto"/>
      </w:divBdr>
    </w:div>
    <w:div w:id="1223635385">
      <w:bodyDiv w:val="1"/>
      <w:marLeft w:val="0"/>
      <w:marRight w:val="0"/>
      <w:marTop w:val="0"/>
      <w:marBottom w:val="0"/>
      <w:divBdr>
        <w:top w:val="none" w:sz="0" w:space="0" w:color="auto"/>
        <w:left w:val="none" w:sz="0" w:space="0" w:color="auto"/>
        <w:bottom w:val="none" w:sz="0" w:space="0" w:color="auto"/>
        <w:right w:val="none" w:sz="0" w:space="0" w:color="auto"/>
      </w:divBdr>
    </w:div>
    <w:div w:id="1228884526">
      <w:bodyDiv w:val="1"/>
      <w:marLeft w:val="0"/>
      <w:marRight w:val="0"/>
      <w:marTop w:val="0"/>
      <w:marBottom w:val="0"/>
      <w:divBdr>
        <w:top w:val="none" w:sz="0" w:space="0" w:color="auto"/>
        <w:left w:val="none" w:sz="0" w:space="0" w:color="auto"/>
        <w:bottom w:val="none" w:sz="0" w:space="0" w:color="auto"/>
        <w:right w:val="none" w:sz="0" w:space="0" w:color="auto"/>
      </w:divBdr>
    </w:div>
    <w:div w:id="1234513632">
      <w:bodyDiv w:val="1"/>
      <w:marLeft w:val="0"/>
      <w:marRight w:val="0"/>
      <w:marTop w:val="0"/>
      <w:marBottom w:val="0"/>
      <w:divBdr>
        <w:top w:val="none" w:sz="0" w:space="0" w:color="auto"/>
        <w:left w:val="none" w:sz="0" w:space="0" w:color="auto"/>
        <w:bottom w:val="none" w:sz="0" w:space="0" w:color="auto"/>
        <w:right w:val="none" w:sz="0" w:space="0" w:color="auto"/>
      </w:divBdr>
    </w:div>
    <w:div w:id="1240292246">
      <w:bodyDiv w:val="1"/>
      <w:marLeft w:val="0"/>
      <w:marRight w:val="0"/>
      <w:marTop w:val="0"/>
      <w:marBottom w:val="0"/>
      <w:divBdr>
        <w:top w:val="none" w:sz="0" w:space="0" w:color="auto"/>
        <w:left w:val="none" w:sz="0" w:space="0" w:color="auto"/>
        <w:bottom w:val="none" w:sz="0" w:space="0" w:color="auto"/>
        <w:right w:val="none" w:sz="0" w:space="0" w:color="auto"/>
      </w:divBdr>
    </w:div>
    <w:div w:id="1240796919">
      <w:bodyDiv w:val="1"/>
      <w:marLeft w:val="0"/>
      <w:marRight w:val="0"/>
      <w:marTop w:val="0"/>
      <w:marBottom w:val="0"/>
      <w:divBdr>
        <w:top w:val="none" w:sz="0" w:space="0" w:color="auto"/>
        <w:left w:val="none" w:sz="0" w:space="0" w:color="auto"/>
        <w:bottom w:val="none" w:sz="0" w:space="0" w:color="auto"/>
        <w:right w:val="none" w:sz="0" w:space="0" w:color="auto"/>
      </w:divBdr>
    </w:div>
    <w:div w:id="1251960675">
      <w:bodyDiv w:val="1"/>
      <w:marLeft w:val="0"/>
      <w:marRight w:val="0"/>
      <w:marTop w:val="0"/>
      <w:marBottom w:val="0"/>
      <w:divBdr>
        <w:top w:val="none" w:sz="0" w:space="0" w:color="auto"/>
        <w:left w:val="none" w:sz="0" w:space="0" w:color="auto"/>
        <w:bottom w:val="none" w:sz="0" w:space="0" w:color="auto"/>
        <w:right w:val="none" w:sz="0" w:space="0" w:color="auto"/>
      </w:divBdr>
    </w:div>
    <w:div w:id="1257324480">
      <w:bodyDiv w:val="1"/>
      <w:marLeft w:val="0"/>
      <w:marRight w:val="0"/>
      <w:marTop w:val="0"/>
      <w:marBottom w:val="0"/>
      <w:divBdr>
        <w:top w:val="none" w:sz="0" w:space="0" w:color="auto"/>
        <w:left w:val="none" w:sz="0" w:space="0" w:color="auto"/>
        <w:bottom w:val="none" w:sz="0" w:space="0" w:color="auto"/>
        <w:right w:val="none" w:sz="0" w:space="0" w:color="auto"/>
      </w:divBdr>
    </w:div>
    <w:div w:id="1261838500">
      <w:bodyDiv w:val="1"/>
      <w:marLeft w:val="0"/>
      <w:marRight w:val="0"/>
      <w:marTop w:val="0"/>
      <w:marBottom w:val="0"/>
      <w:divBdr>
        <w:top w:val="none" w:sz="0" w:space="0" w:color="auto"/>
        <w:left w:val="none" w:sz="0" w:space="0" w:color="auto"/>
        <w:bottom w:val="none" w:sz="0" w:space="0" w:color="auto"/>
        <w:right w:val="none" w:sz="0" w:space="0" w:color="auto"/>
      </w:divBdr>
    </w:div>
    <w:div w:id="1264455778">
      <w:bodyDiv w:val="1"/>
      <w:marLeft w:val="0"/>
      <w:marRight w:val="0"/>
      <w:marTop w:val="0"/>
      <w:marBottom w:val="0"/>
      <w:divBdr>
        <w:top w:val="none" w:sz="0" w:space="0" w:color="auto"/>
        <w:left w:val="none" w:sz="0" w:space="0" w:color="auto"/>
        <w:bottom w:val="none" w:sz="0" w:space="0" w:color="auto"/>
        <w:right w:val="none" w:sz="0" w:space="0" w:color="auto"/>
      </w:divBdr>
    </w:div>
    <w:div w:id="1271546924">
      <w:bodyDiv w:val="1"/>
      <w:marLeft w:val="0"/>
      <w:marRight w:val="0"/>
      <w:marTop w:val="0"/>
      <w:marBottom w:val="0"/>
      <w:divBdr>
        <w:top w:val="none" w:sz="0" w:space="0" w:color="auto"/>
        <w:left w:val="none" w:sz="0" w:space="0" w:color="auto"/>
        <w:bottom w:val="none" w:sz="0" w:space="0" w:color="auto"/>
        <w:right w:val="none" w:sz="0" w:space="0" w:color="auto"/>
      </w:divBdr>
    </w:div>
    <w:div w:id="1273786195">
      <w:bodyDiv w:val="1"/>
      <w:marLeft w:val="0"/>
      <w:marRight w:val="0"/>
      <w:marTop w:val="0"/>
      <w:marBottom w:val="0"/>
      <w:divBdr>
        <w:top w:val="none" w:sz="0" w:space="0" w:color="auto"/>
        <w:left w:val="none" w:sz="0" w:space="0" w:color="auto"/>
        <w:bottom w:val="none" w:sz="0" w:space="0" w:color="auto"/>
        <w:right w:val="none" w:sz="0" w:space="0" w:color="auto"/>
      </w:divBdr>
    </w:div>
    <w:div w:id="1274942246">
      <w:bodyDiv w:val="1"/>
      <w:marLeft w:val="0"/>
      <w:marRight w:val="0"/>
      <w:marTop w:val="0"/>
      <w:marBottom w:val="0"/>
      <w:divBdr>
        <w:top w:val="none" w:sz="0" w:space="0" w:color="auto"/>
        <w:left w:val="none" w:sz="0" w:space="0" w:color="auto"/>
        <w:bottom w:val="none" w:sz="0" w:space="0" w:color="auto"/>
        <w:right w:val="none" w:sz="0" w:space="0" w:color="auto"/>
      </w:divBdr>
    </w:div>
    <w:div w:id="1282225082">
      <w:bodyDiv w:val="1"/>
      <w:marLeft w:val="0"/>
      <w:marRight w:val="0"/>
      <w:marTop w:val="0"/>
      <w:marBottom w:val="0"/>
      <w:divBdr>
        <w:top w:val="none" w:sz="0" w:space="0" w:color="auto"/>
        <w:left w:val="none" w:sz="0" w:space="0" w:color="auto"/>
        <w:bottom w:val="none" w:sz="0" w:space="0" w:color="auto"/>
        <w:right w:val="none" w:sz="0" w:space="0" w:color="auto"/>
      </w:divBdr>
    </w:div>
    <w:div w:id="1287544552">
      <w:bodyDiv w:val="1"/>
      <w:marLeft w:val="0"/>
      <w:marRight w:val="0"/>
      <w:marTop w:val="0"/>
      <w:marBottom w:val="0"/>
      <w:divBdr>
        <w:top w:val="none" w:sz="0" w:space="0" w:color="auto"/>
        <w:left w:val="none" w:sz="0" w:space="0" w:color="auto"/>
        <w:bottom w:val="none" w:sz="0" w:space="0" w:color="auto"/>
        <w:right w:val="none" w:sz="0" w:space="0" w:color="auto"/>
      </w:divBdr>
    </w:div>
    <w:div w:id="1299454109">
      <w:bodyDiv w:val="1"/>
      <w:marLeft w:val="0"/>
      <w:marRight w:val="0"/>
      <w:marTop w:val="0"/>
      <w:marBottom w:val="0"/>
      <w:divBdr>
        <w:top w:val="none" w:sz="0" w:space="0" w:color="auto"/>
        <w:left w:val="none" w:sz="0" w:space="0" w:color="auto"/>
        <w:bottom w:val="none" w:sz="0" w:space="0" w:color="auto"/>
        <w:right w:val="none" w:sz="0" w:space="0" w:color="auto"/>
      </w:divBdr>
    </w:div>
    <w:div w:id="1300265670">
      <w:bodyDiv w:val="1"/>
      <w:marLeft w:val="0"/>
      <w:marRight w:val="0"/>
      <w:marTop w:val="0"/>
      <w:marBottom w:val="0"/>
      <w:divBdr>
        <w:top w:val="none" w:sz="0" w:space="0" w:color="auto"/>
        <w:left w:val="none" w:sz="0" w:space="0" w:color="auto"/>
        <w:bottom w:val="none" w:sz="0" w:space="0" w:color="auto"/>
        <w:right w:val="none" w:sz="0" w:space="0" w:color="auto"/>
      </w:divBdr>
    </w:div>
    <w:div w:id="1307275258">
      <w:bodyDiv w:val="1"/>
      <w:marLeft w:val="0"/>
      <w:marRight w:val="0"/>
      <w:marTop w:val="0"/>
      <w:marBottom w:val="0"/>
      <w:divBdr>
        <w:top w:val="none" w:sz="0" w:space="0" w:color="auto"/>
        <w:left w:val="none" w:sz="0" w:space="0" w:color="auto"/>
        <w:bottom w:val="none" w:sz="0" w:space="0" w:color="auto"/>
        <w:right w:val="none" w:sz="0" w:space="0" w:color="auto"/>
      </w:divBdr>
    </w:div>
    <w:div w:id="1314062667">
      <w:bodyDiv w:val="1"/>
      <w:marLeft w:val="0"/>
      <w:marRight w:val="0"/>
      <w:marTop w:val="0"/>
      <w:marBottom w:val="0"/>
      <w:divBdr>
        <w:top w:val="none" w:sz="0" w:space="0" w:color="auto"/>
        <w:left w:val="none" w:sz="0" w:space="0" w:color="auto"/>
        <w:bottom w:val="none" w:sz="0" w:space="0" w:color="auto"/>
        <w:right w:val="none" w:sz="0" w:space="0" w:color="auto"/>
      </w:divBdr>
    </w:div>
    <w:div w:id="1314797732">
      <w:bodyDiv w:val="1"/>
      <w:marLeft w:val="0"/>
      <w:marRight w:val="0"/>
      <w:marTop w:val="0"/>
      <w:marBottom w:val="0"/>
      <w:divBdr>
        <w:top w:val="none" w:sz="0" w:space="0" w:color="auto"/>
        <w:left w:val="none" w:sz="0" w:space="0" w:color="auto"/>
        <w:bottom w:val="none" w:sz="0" w:space="0" w:color="auto"/>
        <w:right w:val="none" w:sz="0" w:space="0" w:color="auto"/>
      </w:divBdr>
    </w:div>
    <w:div w:id="1318413482">
      <w:bodyDiv w:val="1"/>
      <w:marLeft w:val="0"/>
      <w:marRight w:val="0"/>
      <w:marTop w:val="0"/>
      <w:marBottom w:val="0"/>
      <w:divBdr>
        <w:top w:val="none" w:sz="0" w:space="0" w:color="auto"/>
        <w:left w:val="none" w:sz="0" w:space="0" w:color="auto"/>
        <w:bottom w:val="none" w:sz="0" w:space="0" w:color="auto"/>
        <w:right w:val="none" w:sz="0" w:space="0" w:color="auto"/>
      </w:divBdr>
    </w:div>
    <w:div w:id="1321697112">
      <w:bodyDiv w:val="1"/>
      <w:marLeft w:val="0"/>
      <w:marRight w:val="0"/>
      <w:marTop w:val="0"/>
      <w:marBottom w:val="0"/>
      <w:divBdr>
        <w:top w:val="none" w:sz="0" w:space="0" w:color="auto"/>
        <w:left w:val="none" w:sz="0" w:space="0" w:color="auto"/>
        <w:bottom w:val="none" w:sz="0" w:space="0" w:color="auto"/>
        <w:right w:val="none" w:sz="0" w:space="0" w:color="auto"/>
      </w:divBdr>
    </w:div>
    <w:div w:id="1326010539">
      <w:bodyDiv w:val="1"/>
      <w:marLeft w:val="0"/>
      <w:marRight w:val="0"/>
      <w:marTop w:val="0"/>
      <w:marBottom w:val="0"/>
      <w:divBdr>
        <w:top w:val="none" w:sz="0" w:space="0" w:color="auto"/>
        <w:left w:val="none" w:sz="0" w:space="0" w:color="auto"/>
        <w:bottom w:val="none" w:sz="0" w:space="0" w:color="auto"/>
        <w:right w:val="none" w:sz="0" w:space="0" w:color="auto"/>
      </w:divBdr>
    </w:div>
    <w:div w:id="1338117320">
      <w:bodyDiv w:val="1"/>
      <w:marLeft w:val="0"/>
      <w:marRight w:val="0"/>
      <w:marTop w:val="0"/>
      <w:marBottom w:val="0"/>
      <w:divBdr>
        <w:top w:val="none" w:sz="0" w:space="0" w:color="auto"/>
        <w:left w:val="none" w:sz="0" w:space="0" w:color="auto"/>
        <w:bottom w:val="none" w:sz="0" w:space="0" w:color="auto"/>
        <w:right w:val="none" w:sz="0" w:space="0" w:color="auto"/>
      </w:divBdr>
    </w:div>
    <w:div w:id="1339501489">
      <w:bodyDiv w:val="1"/>
      <w:marLeft w:val="0"/>
      <w:marRight w:val="0"/>
      <w:marTop w:val="0"/>
      <w:marBottom w:val="0"/>
      <w:divBdr>
        <w:top w:val="none" w:sz="0" w:space="0" w:color="auto"/>
        <w:left w:val="none" w:sz="0" w:space="0" w:color="auto"/>
        <w:bottom w:val="none" w:sz="0" w:space="0" w:color="auto"/>
        <w:right w:val="none" w:sz="0" w:space="0" w:color="auto"/>
      </w:divBdr>
    </w:div>
    <w:div w:id="1341615742">
      <w:bodyDiv w:val="1"/>
      <w:marLeft w:val="0"/>
      <w:marRight w:val="0"/>
      <w:marTop w:val="0"/>
      <w:marBottom w:val="0"/>
      <w:divBdr>
        <w:top w:val="none" w:sz="0" w:space="0" w:color="auto"/>
        <w:left w:val="none" w:sz="0" w:space="0" w:color="auto"/>
        <w:bottom w:val="none" w:sz="0" w:space="0" w:color="auto"/>
        <w:right w:val="none" w:sz="0" w:space="0" w:color="auto"/>
      </w:divBdr>
    </w:div>
    <w:div w:id="1342707508">
      <w:bodyDiv w:val="1"/>
      <w:marLeft w:val="0"/>
      <w:marRight w:val="0"/>
      <w:marTop w:val="0"/>
      <w:marBottom w:val="0"/>
      <w:divBdr>
        <w:top w:val="none" w:sz="0" w:space="0" w:color="auto"/>
        <w:left w:val="none" w:sz="0" w:space="0" w:color="auto"/>
        <w:bottom w:val="none" w:sz="0" w:space="0" w:color="auto"/>
        <w:right w:val="none" w:sz="0" w:space="0" w:color="auto"/>
      </w:divBdr>
    </w:div>
    <w:div w:id="1346706409">
      <w:bodyDiv w:val="1"/>
      <w:marLeft w:val="0"/>
      <w:marRight w:val="0"/>
      <w:marTop w:val="0"/>
      <w:marBottom w:val="0"/>
      <w:divBdr>
        <w:top w:val="none" w:sz="0" w:space="0" w:color="auto"/>
        <w:left w:val="none" w:sz="0" w:space="0" w:color="auto"/>
        <w:bottom w:val="none" w:sz="0" w:space="0" w:color="auto"/>
        <w:right w:val="none" w:sz="0" w:space="0" w:color="auto"/>
      </w:divBdr>
    </w:div>
    <w:div w:id="1356884271">
      <w:bodyDiv w:val="1"/>
      <w:marLeft w:val="0"/>
      <w:marRight w:val="0"/>
      <w:marTop w:val="0"/>
      <w:marBottom w:val="0"/>
      <w:divBdr>
        <w:top w:val="none" w:sz="0" w:space="0" w:color="auto"/>
        <w:left w:val="none" w:sz="0" w:space="0" w:color="auto"/>
        <w:bottom w:val="none" w:sz="0" w:space="0" w:color="auto"/>
        <w:right w:val="none" w:sz="0" w:space="0" w:color="auto"/>
      </w:divBdr>
    </w:div>
    <w:div w:id="1368987987">
      <w:bodyDiv w:val="1"/>
      <w:marLeft w:val="0"/>
      <w:marRight w:val="0"/>
      <w:marTop w:val="0"/>
      <w:marBottom w:val="0"/>
      <w:divBdr>
        <w:top w:val="none" w:sz="0" w:space="0" w:color="auto"/>
        <w:left w:val="none" w:sz="0" w:space="0" w:color="auto"/>
        <w:bottom w:val="none" w:sz="0" w:space="0" w:color="auto"/>
        <w:right w:val="none" w:sz="0" w:space="0" w:color="auto"/>
      </w:divBdr>
    </w:div>
    <w:div w:id="1413816954">
      <w:bodyDiv w:val="1"/>
      <w:marLeft w:val="0"/>
      <w:marRight w:val="0"/>
      <w:marTop w:val="0"/>
      <w:marBottom w:val="0"/>
      <w:divBdr>
        <w:top w:val="none" w:sz="0" w:space="0" w:color="auto"/>
        <w:left w:val="none" w:sz="0" w:space="0" w:color="auto"/>
        <w:bottom w:val="none" w:sz="0" w:space="0" w:color="auto"/>
        <w:right w:val="none" w:sz="0" w:space="0" w:color="auto"/>
      </w:divBdr>
    </w:div>
    <w:div w:id="1414934412">
      <w:bodyDiv w:val="1"/>
      <w:marLeft w:val="0"/>
      <w:marRight w:val="0"/>
      <w:marTop w:val="0"/>
      <w:marBottom w:val="0"/>
      <w:divBdr>
        <w:top w:val="none" w:sz="0" w:space="0" w:color="auto"/>
        <w:left w:val="none" w:sz="0" w:space="0" w:color="auto"/>
        <w:bottom w:val="none" w:sz="0" w:space="0" w:color="auto"/>
        <w:right w:val="none" w:sz="0" w:space="0" w:color="auto"/>
      </w:divBdr>
    </w:div>
    <w:div w:id="1422290239">
      <w:bodyDiv w:val="1"/>
      <w:marLeft w:val="0"/>
      <w:marRight w:val="0"/>
      <w:marTop w:val="0"/>
      <w:marBottom w:val="0"/>
      <w:divBdr>
        <w:top w:val="none" w:sz="0" w:space="0" w:color="auto"/>
        <w:left w:val="none" w:sz="0" w:space="0" w:color="auto"/>
        <w:bottom w:val="none" w:sz="0" w:space="0" w:color="auto"/>
        <w:right w:val="none" w:sz="0" w:space="0" w:color="auto"/>
      </w:divBdr>
    </w:div>
    <w:div w:id="1428649359">
      <w:bodyDiv w:val="1"/>
      <w:marLeft w:val="0"/>
      <w:marRight w:val="0"/>
      <w:marTop w:val="0"/>
      <w:marBottom w:val="0"/>
      <w:divBdr>
        <w:top w:val="none" w:sz="0" w:space="0" w:color="auto"/>
        <w:left w:val="none" w:sz="0" w:space="0" w:color="auto"/>
        <w:bottom w:val="none" w:sz="0" w:space="0" w:color="auto"/>
        <w:right w:val="none" w:sz="0" w:space="0" w:color="auto"/>
      </w:divBdr>
    </w:div>
    <w:div w:id="1431466122">
      <w:bodyDiv w:val="1"/>
      <w:marLeft w:val="0"/>
      <w:marRight w:val="0"/>
      <w:marTop w:val="0"/>
      <w:marBottom w:val="0"/>
      <w:divBdr>
        <w:top w:val="none" w:sz="0" w:space="0" w:color="auto"/>
        <w:left w:val="none" w:sz="0" w:space="0" w:color="auto"/>
        <w:bottom w:val="none" w:sz="0" w:space="0" w:color="auto"/>
        <w:right w:val="none" w:sz="0" w:space="0" w:color="auto"/>
      </w:divBdr>
    </w:div>
    <w:div w:id="1435129064">
      <w:bodyDiv w:val="1"/>
      <w:marLeft w:val="0"/>
      <w:marRight w:val="0"/>
      <w:marTop w:val="0"/>
      <w:marBottom w:val="0"/>
      <w:divBdr>
        <w:top w:val="none" w:sz="0" w:space="0" w:color="auto"/>
        <w:left w:val="none" w:sz="0" w:space="0" w:color="auto"/>
        <w:bottom w:val="none" w:sz="0" w:space="0" w:color="auto"/>
        <w:right w:val="none" w:sz="0" w:space="0" w:color="auto"/>
      </w:divBdr>
    </w:div>
    <w:div w:id="1440224534">
      <w:bodyDiv w:val="1"/>
      <w:marLeft w:val="0"/>
      <w:marRight w:val="0"/>
      <w:marTop w:val="0"/>
      <w:marBottom w:val="0"/>
      <w:divBdr>
        <w:top w:val="none" w:sz="0" w:space="0" w:color="auto"/>
        <w:left w:val="none" w:sz="0" w:space="0" w:color="auto"/>
        <w:bottom w:val="none" w:sz="0" w:space="0" w:color="auto"/>
        <w:right w:val="none" w:sz="0" w:space="0" w:color="auto"/>
      </w:divBdr>
    </w:div>
    <w:div w:id="1448155995">
      <w:bodyDiv w:val="1"/>
      <w:marLeft w:val="0"/>
      <w:marRight w:val="0"/>
      <w:marTop w:val="0"/>
      <w:marBottom w:val="0"/>
      <w:divBdr>
        <w:top w:val="none" w:sz="0" w:space="0" w:color="auto"/>
        <w:left w:val="none" w:sz="0" w:space="0" w:color="auto"/>
        <w:bottom w:val="none" w:sz="0" w:space="0" w:color="auto"/>
        <w:right w:val="none" w:sz="0" w:space="0" w:color="auto"/>
      </w:divBdr>
    </w:div>
    <w:div w:id="1455322435">
      <w:bodyDiv w:val="1"/>
      <w:marLeft w:val="0"/>
      <w:marRight w:val="0"/>
      <w:marTop w:val="0"/>
      <w:marBottom w:val="0"/>
      <w:divBdr>
        <w:top w:val="none" w:sz="0" w:space="0" w:color="auto"/>
        <w:left w:val="none" w:sz="0" w:space="0" w:color="auto"/>
        <w:bottom w:val="none" w:sz="0" w:space="0" w:color="auto"/>
        <w:right w:val="none" w:sz="0" w:space="0" w:color="auto"/>
      </w:divBdr>
    </w:div>
    <w:div w:id="1462187574">
      <w:bodyDiv w:val="1"/>
      <w:marLeft w:val="0"/>
      <w:marRight w:val="0"/>
      <w:marTop w:val="0"/>
      <w:marBottom w:val="0"/>
      <w:divBdr>
        <w:top w:val="none" w:sz="0" w:space="0" w:color="auto"/>
        <w:left w:val="none" w:sz="0" w:space="0" w:color="auto"/>
        <w:bottom w:val="none" w:sz="0" w:space="0" w:color="auto"/>
        <w:right w:val="none" w:sz="0" w:space="0" w:color="auto"/>
      </w:divBdr>
    </w:div>
    <w:div w:id="1469471029">
      <w:bodyDiv w:val="1"/>
      <w:marLeft w:val="0"/>
      <w:marRight w:val="0"/>
      <w:marTop w:val="0"/>
      <w:marBottom w:val="0"/>
      <w:divBdr>
        <w:top w:val="none" w:sz="0" w:space="0" w:color="auto"/>
        <w:left w:val="none" w:sz="0" w:space="0" w:color="auto"/>
        <w:bottom w:val="none" w:sz="0" w:space="0" w:color="auto"/>
        <w:right w:val="none" w:sz="0" w:space="0" w:color="auto"/>
      </w:divBdr>
    </w:div>
    <w:div w:id="1481924357">
      <w:bodyDiv w:val="1"/>
      <w:marLeft w:val="0"/>
      <w:marRight w:val="0"/>
      <w:marTop w:val="0"/>
      <w:marBottom w:val="0"/>
      <w:divBdr>
        <w:top w:val="none" w:sz="0" w:space="0" w:color="auto"/>
        <w:left w:val="none" w:sz="0" w:space="0" w:color="auto"/>
        <w:bottom w:val="none" w:sz="0" w:space="0" w:color="auto"/>
        <w:right w:val="none" w:sz="0" w:space="0" w:color="auto"/>
      </w:divBdr>
    </w:div>
    <w:div w:id="1484204279">
      <w:bodyDiv w:val="1"/>
      <w:marLeft w:val="0"/>
      <w:marRight w:val="0"/>
      <w:marTop w:val="0"/>
      <w:marBottom w:val="0"/>
      <w:divBdr>
        <w:top w:val="none" w:sz="0" w:space="0" w:color="auto"/>
        <w:left w:val="none" w:sz="0" w:space="0" w:color="auto"/>
        <w:bottom w:val="none" w:sz="0" w:space="0" w:color="auto"/>
        <w:right w:val="none" w:sz="0" w:space="0" w:color="auto"/>
      </w:divBdr>
    </w:div>
    <w:div w:id="1488353330">
      <w:bodyDiv w:val="1"/>
      <w:marLeft w:val="0"/>
      <w:marRight w:val="0"/>
      <w:marTop w:val="0"/>
      <w:marBottom w:val="0"/>
      <w:divBdr>
        <w:top w:val="none" w:sz="0" w:space="0" w:color="auto"/>
        <w:left w:val="none" w:sz="0" w:space="0" w:color="auto"/>
        <w:bottom w:val="none" w:sz="0" w:space="0" w:color="auto"/>
        <w:right w:val="none" w:sz="0" w:space="0" w:color="auto"/>
      </w:divBdr>
    </w:div>
    <w:div w:id="1491941017">
      <w:bodyDiv w:val="1"/>
      <w:marLeft w:val="0"/>
      <w:marRight w:val="0"/>
      <w:marTop w:val="0"/>
      <w:marBottom w:val="0"/>
      <w:divBdr>
        <w:top w:val="none" w:sz="0" w:space="0" w:color="auto"/>
        <w:left w:val="none" w:sz="0" w:space="0" w:color="auto"/>
        <w:bottom w:val="none" w:sz="0" w:space="0" w:color="auto"/>
        <w:right w:val="none" w:sz="0" w:space="0" w:color="auto"/>
      </w:divBdr>
    </w:div>
    <w:div w:id="1500346528">
      <w:bodyDiv w:val="1"/>
      <w:marLeft w:val="0"/>
      <w:marRight w:val="0"/>
      <w:marTop w:val="0"/>
      <w:marBottom w:val="0"/>
      <w:divBdr>
        <w:top w:val="none" w:sz="0" w:space="0" w:color="auto"/>
        <w:left w:val="none" w:sz="0" w:space="0" w:color="auto"/>
        <w:bottom w:val="none" w:sz="0" w:space="0" w:color="auto"/>
        <w:right w:val="none" w:sz="0" w:space="0" w:color="auto"/>
      </w:divBdr>
    </w:div>
    <w:div w:id="1507555652">
      <w:bodyDiv w:val="1"/>
      <w:marLeft w:val="0"/>
      <w:marRight w:val="0"/>
      <w:marTop w:val="0"/>
      <w:marBottom w:val="0"/>
      <w:divBdr>
        <w:top w:val="none" w:sz="0" w:space="0" w:color="auto"/>
        <w:left w:val="none" w:sz="0" w:space="0" w:color="auto"/>
        <w:bottom w:val="none" w:sz="0" w:space="0" w:color="auto"/>
        <w:right w:val="none" w:sz="0" w:space="0" w:color="auto"/>
      </w:divBdr>
    </w:div>
    <w:div w:id="1512528678">
      <w:bodyDiv w:val="1"/>
      <w:marLeft w:val="0"/>
      <w:marRight w:val="0"/>
      <w:marTop w:val="0"/>
      <w:marBottom w:val="0"/>
      <w:divBdr>
        <w:top w:val="none" w:sz="0" w:space="0" w:color="auto"/>
        <w:left w:val="none" w:sz="0" w:space="0" w:color="auto"/>
        <w:bottom w:val="none" w:sz="0" w:space="0" w:color="auto"/>
        <w:right w:val="none" w:sz="0" w:space="0" w:color="auto"/>
      </w:divBdr>
    </w:div>
    <w:div w:id="1514996170">
      <w:bodyDiv w:val="1"/>
      <w:marLeft w:val="0"/>
      <w:marRight w:val="0"/>
      <w:marTop w:val="0"/>
      <w:marBottom w:val="0"/>
      <w:divBdr>
        <w:top w:val="none" w:sz="0" w:space="0" w:color="auto"/>
        <w:left w:val="none" w:sz="0" w:space="0" w:color="auto"/>
        <w:bottom w:val="none" w:sz="0" w:space="0" w:color="auto"/>
        <w:right w:val="none" w:sz="0" w:space="0" w:color="auto"/>
      </w:divBdr>
    </w:div>
    <w:div w:id="1515991638">
      <w:bodyDiv w:val="1"/>
      <w:marLeft w:val="0"/>
      <w:marRight w:val="0"/>
      <w:marTop w:val="0"/>
      <w:marBottom w:val="0"/>
      <w:divBdr>
        <w:top w:val="none" w:sz="0" w:space="0" w:color="auto"/>
        <w:left w:val="none" w:sz="0" w:space="0" w:color="auto"/>
        <w:bottom w:val="none" w:sz="0" w:space="0" w:color="auto"/>
        <w:right w:val="none" w:sz="0" w:space="0" w:color="auto"/>
      </w:divBdr>
    </w:div>
    <w:div w:id="1521777388">
      <w:bodyDiv w:val="1"/>
      <w:marLeft w:val="0"/>
      <w:marRight w:val="0"/>
      <w:marTop w:val="0"/>
      <w:marBottom w:val="0"/>
      <w:divBdr>
        <w:top w:val="none" w:sz="0" w:space="0" w:color="auto"/>
        <w:left w:val="none" w:sz="0" w:space="0" w:color="auto"/>
        <w:bottom w:val="none" w:sz="0" w:space="0" w:color="auto"/>
        <w:right w:val="none" w:sz="0" w:space="0" w:color="auto"/>
      </w:divBdr>
    </w:div>
    <w:div w:id="1526139716">
      <w:bodyDiv w:val="1"/>
      <w:marLeft w:val="0"/>
      <w:marRight w:val="0"/>
      <w:marTop w:val="0"/>
      <w:marBottom w:val="0"/>
      <w:divBdr>
        <w:top w:val="none" w:sz="0" w:space="0" w:color="auto"/>
        <w:left w:val="none" w:sz="0" w:space="0" w:color="auto"/>
        <w:bottom w:val="none" w:sz="0" w:space="0" w:color="auto"/>
        <w:right w:val="none" w:sz="0" w:space="0" w:color="auto"/>
      </w:divBdr>
    </w:div>
    <w:div w:id="1526599421">
      <w:bodyDiv w:val="1"/>
      <w:marLeft w:val="0"/>
      <w:marRight w:val="0"/>
      <w:marTop w:val="0"/>
      <w:marBottom w:val="0"/>
      <w:divBdr>
        <w:top w:val="none" w:sz="0" w:space="0" w:color="auto"/>
        <w:left w:val="none" w:sz="0" w:space="0" w:color="auto"/>
        <w:bottom w:val="none" w:sz="0" w:space="0" w:color="auto"/>
        <w:right w:val="none" w:sz="0" w:space="0" w:color="auto"/>
      </w:divBdr>
    </w:div>
    <w:div w:id="1528443199">
      <w:bodyDiv w:val="1"/>
      <w:marLeft w:val="0"/>
      <w:marRight w:val="0"/>
      <w:marTop w:val="0"/>
      <w:marBottom w:val="0"/>
      <w:divBdr>
        <w:top w:val="none" w:sz="0" w:space="0" w:color="auto"/>
        <w:left w:val="none" w:sz="0" w:space="0" w:color="auto"/>
        <w:bottom w:val="none" w:sz="0" w:space="0" w:color="auto"/>
        <w:right w:val="none" w:sz="0" w:space="0" w:color="auto"/>
      </w:divBdr>
    </w:div>
    <w:div w:id="1539271148">
      <w:bodyDiv w:val="1"/>
      <w:marLeft w:val="0"/>
      <w:marRight w:val="0"/>
      <w:marTop w:val="0"/>
      <w:marBottom w:val="0"/>
      <w:divBdr>
        <w:top w:val="none" w:sz="0" w:space="0" w:color="auto"/>
        <w:left w:val="none" w:sz="0" w:space="0" w:color="auto"/>
        <w:bottom w:val="none" w:sz="0" w:space="0" w:color="auto"/>
        <w:right w:val="none" w:sz="0" w:space="0" w:color="auto"/>
      </w:divBdr>
    </w:div>
    <w:div w:id="1542590864">
      <w:bodyDiv w:val="1"/>
      <w:marLeft w:val="0"/>
      <w:marRight w:val="0"/>
      <w:marTop w:val="0"/>
      <w:marBottom w:val="0"/>
      <w:divBdr>
        <w:top w:val="none" w:sz="0" w:space="0" w:color="auto"/>
        <w:left w:val="none" w:sz="0" w:space="0" w:color="auto"/>
        <w:bottom w:val="none" w:sz="0" w:space="0" w:color="auto"/>
        <w:right w:val="none" w:sz="0" w:space="0" w:color="auto"/>
      </w:divBdr>
    </w:div>
    <w:div w:id="1542815657">
      <w:bodyDiv w:val="1"/>
      <w:marLeft w:val="0"/>
      <w:marRight w:val="0"/>
      <w:marTop w:val="0"/>
      <w:marBottom w:val="0"/>
      <w:divBdr>
        <w:top w:val="none" w:sz="0" w:space="0" w:color="auto"/>
        <w:left w:val="none" w:sz="0" w:space="0" w:color="auto"/>
        <w:bottom w:val="none" w:sz="0" w:space="0" w:color="auto"/>
        <w:right w:val="none" w:sz="0" w:space="0" w:color="auto"/>
      </w:divBdr>
    </w:div>
    <w:div w:id="1543905975">
      <w:bodyDiv w:val="1"/>
      <w:marLeft w:val="0"/>
      <w:marRight w:val="0"/>
      <w:marTop w:val="0"/>
      <w:marBottom w:val="0"/>
      <w:divBdr>
        <w:top w:val="none" w:sz="0" w:space="0" w:color="auto"/>
        <w:left w:val="none" w:sz="0" w:space="0" w:color="auto"/>
        <w:bottom w:val="none" w:sz="0" w:space="0" w:color="auto"/>
        <w:right w:val="none" w:sz="0" w:space="0" w:color="auto"/>
      </w:divBdr>
    </w:div>
    <w:div w:id="1546521521">
      <w:bodyDiv w:val="1"/>
      <w:marLeft w:val="0"/>
      <w:marRight w:val="0"/>
      <w:marTop w:val="0"/>
      <w:marBottom w:val="0"/>
      <w:divBdr>
        <w:top w:val="none" w:sz="0" w:space="0" w:color="auto"/>
        <w:left w:val="none" w:sz="0" w:space="0" w:color="auto"/>
        <w:bottom w:val="none" w:sz="0" w:space="0" w:color="auto"/>
        <w:right w:val="none" w:sz="0" w:space="0" w:color="auto"/>
      </w:divBdr>
    </w:div>
    <w:div w:id="1549028057">
      <w:bodyDiv w:val="1"/>
      <w:marLeft w:val="0"/>
      <w:marRight w:val="0"/>
      <w:marTop w:val="0"/>
      <w:marBottom w:val="0"/>
      <w:divBdr>
        <w:top w:val="none" w:sz="0" w:space="0" w:color="auto"/>
        <w:left w:val="none" w:sz="0" w:space="0" w:color="auto"/>
        <w:bottom w:val="none" w:sz="0" w:space="0" w:color="auto"/>
        <w:right w:val="none" w:sz="0" w:space="0" w:color="auto"/>
      </w:divBdr>
    </w:div>
    <w:div w:id="1554274053">
      <w:bodyDiv w:val="1"/>
      <w:marLeft w:val="0"/>
      <w:marRight w:val="0"/>
      <w:marTop w:val="0"/>
      <w:marBottom w:val="0"/>
      <w:divBdr>
        <w:top w:val="none" w:sz="0" w:space="0" w:color="auto"/>
        <w:left w:val="none" w:sz="0" w:space="0" w:color="auto"/>
        <w:bottom w:val="none" w:sz="0" w:space="0" w:color="auto"/>
        <w:right w:val="none" w:sz="0" w:space="0" w:color="auto"/>
      </w:divBdr>
    </w:div>
    <w:div w:id="1568415199">
      <w:bodyDiv w:val="1"/>
      <w:marLeft w:val="0"/>
      <w:marRight w:val="0"/>
      <w:marTop w:val="0"/>
      <w:marBottom w:val="0"/>
      <w:divBdr>
        <w:top w:val="none" w:sz="0" w:space="0" w:color="auto"/>
        <w:left w:val="none" w:sz="0" w:space="0" w:color="auto"/>
        <w:bottom w:val="none" w:sz="0" w:space="0" w:color="auto"/>
        <w:right w:val="none" w:sz="0" w:space="0" w:color="auto"/>
      </w:divBdr>
    </w:div>
    <w:div w:id="1572346453">
      <w:bodyDiv w:val="1"/>
      <w:marLeft w:val="0"/>
      <w:marRight w:val="0"/>
      <w:marTop w:val="0"/>
      <w:marBottom w:val="0"/>
      <w:divBdr>
        <w:top w:val="none" w:sz="0" w:space="0" w:color="auto"/>
        <w:left w:val="none" w:sz="0" w:space="0" w:color="auto"/>
        <w:bottom w:val="none" w:sz="0" w:space="0" w:color="auto"/>
        <w:right w:val="none" w:sz="0" w:space="0" w:color="auto"/>
      </w:divBdr>
    </w:div>
    <w:div w:id="1576547654">
      <w:bodyDiv w:val="1"/>
      <w:marLeft w:val="0"/>
      <w:marRight w:val="0"/>
      <w:marTop w:val="0"/>
      <w:marBottom w:val="0"/>
      <w:divBdr>
        <w:top w:val="none" w:sz="0" w:space="0" w:color="auto"/>
        <w:left w:val="none" w:sz="0" w:space="0" w:color="auto"/>
        <w:bottom w:val="none" w:sz="0" w:space="0" w:color="auto"/>
        <w:right w:val="none" w:sz="0" w:space="0" w:color="auto"/>
      </w:divBdr>
    </w:div>
    <w:div w:id="1578203627">
      <w:bodyDiv w:val="1"/>
      <w:marLeft w:val="0"/>
      <w:marRight w:val="0"/>
      <w:marTop w:val="0"/>
      <w:marBottom w:val="0"/>
      <w:divBdr>
        <w:top w:val="none" w:sz="0" w:space="0" w:color="auto"/>
        <w:left w:val="none" w:sz="0" w:space="0" w:color="auto"/>
        <w:bottom w:val="none" w:sz="0" w:space="0" w:color="auto"/>
        <w:right w:val="none" w:sz="0" w:space="0" w:color="auto"/>
      </w:divBdr>
    </w:div>
    <w:div w:id="1596666978">
      <w:bodyDiv w:val="1"/>
      <w:marLeft w:val="0"/>
      <w:marRight w:val="0"/>
      <w:marTop w:val="0"/>
      <w:marBottom w:val="0"/>
      <w:divBdr>
        <w:top w:val="none" w:sz="0" w:space="0" w:color="auto"/>
        <w:left w:val="none" w:sz="0" w:space="0" w:color="auto"/>
        <w:bottom w:val="none" w:sz="0" w:space="0" w:color="auto"/>
        <w:right w:val="none" w:sz="0" w:space="0" w:color="auto"/>
      </w:divBdr>
    </w:div>
    <w:div w:id="1599413589">
      <w:bodyDiv w:val="1"/>
      <w:marLeft w:val="0"/>
      <w:marRight w:val="0"/>
      <w:marTop w:val="0"/>
      <w:marBottom w:val="0"/>
      <w:divBdr>
        <w:top w:val="none" w:sz="0" w:space="0" w:color="auto"/>
        <w:left w:val="none" w:sz="0" w:space="0" w:color="auto"/>
        <w:bottom w:val="none" w:sz="0" w:space="0" w:color="auto"/>
        <w:right w:val="none" w:sz="0" w:space="0" w:color="auto"/>
      </w:divBdr>
    </w:div>
    <w:div w:id="1600486302">
      <w:bodyDiv w:val="1"/>
      <w:marLeft w:val="0"/>
      <w:marRight w:val="0"/>
      <w:marTop w:val="0"/>
      <w:marBottom w:val="0"/>
      <w:divBdr>
        <w:top w:val="none" w:sz="0" w:space="0" w:color="auto"/>
        <w:left w:val="none" w:sz="0" w:space="0" w:color="auto"/>
        <w:bottom w:val="none" w:sz="0" w:space="0" w:color="auto"/>
        <w:right w:val="none" w:sz="0" w:space="0" w:color="auto"/>
      </w:divBdr>
    </w:div>
    <w:div w:id="1604804122">
      <w:bodyDiv w:val="1"/>
      <w:marLeft w:val="0"/>
      <w:marRight w:val="0"/>
      <w:marTop w:val="0"/>
      <w:marBottom w:val="0"/>
      <w:divBdr>
        <w:top w:val="none" w:sz="0" w:space="0" w:color="auto"/>
        <w:left w:val="none" w:sz="0" w:space="0" w:color="auto"/>
        <w:bottom w:val="none" w:sz="0" w:space="0" w:color="auto"/>
        <w:right w:val="none" w:sz="0" w:space="0" w:color="auto"/>
      </w:divBdr>
    </w:div>
    <w:div w:id="1606109733">
      <w:bodyDiv w:val="1"/>
      <w:marLeft w:val="0"/>
      <w:marRight w:val="0"/>
      <w:marTop w:val="0"/>
      <w:marBottom w:val="0"/>
      <w:divBdr>
        <w:top w:val="none" w:sz="0" w:space="0" w:color="auto"/>
        <w:left w:val="none" w:sz="0" w:space="0" w:color="auto"/>
        <w:bottom w:val="none" w:sz="0" w:space="0" w:color="auto"/>
        <w:right w:val="none" w:sz="0" w:space="0" w:color="auto"/>
      </w:divBdr>
    </w:div>
    <w:div w:id="1612203652">
      <w:bodyDiv w:val="1"/>
      <w:marLeft w:val="0"/>
      <w:marRight w:val="0"/>
      <w:marTop w:val="0"/>
      <w:marBottom w:val="0"/>
      <w:divBdr>
        <w:top w:val="none" w:sz="0" w:space="0" w:color="auto"/>
        <w:left w:val="none" w:sz="0" w:space="0" w:color="auto"/>
        <w:bottom w:val="none" w:sz="0" w:space="0" w:color="auto"/>
        <w:right w:val="none" w:sz="0" w:space="0" w:color="auto"/>
      </w:divBdr>
    </w:div>
    <w:div w:id="1620525806">
      <w:bodyDiv w:val="1"/>
      <w:marLeft w:val="0"/>
      <w:marRight w:val="0"/>
      <w:marTop w:val="0"/>
      <w:marBottom w:val="0"/>
      <w:divBdr>
        <w:top w:val="none" w:sz="0" w:space="0" w:color="auto"/>
        <w:left w:val="none" w:sz="0" w:space="0" w:color="auto"/>
        <w:bottom w:val="none" w:sz="0" w:space="0" w:color="auto"/>
        <w:right w:val="none" w:sz="0" w:space="0" w:color="auto"/>
      </w:divBdr>
    </w:div>
    <w:div w:id="1624074968">
      <w:bodyDiv w:val="1"/>
      <w:marLeft w:val="0"/>
      <w:marRight w:val="0"/>
      <w:marTop w:val="0"/>
      <w:marBottom w:val="0"/>
      <w:divBdr>
        <w:top w:val="none" w:sz="0" w:space="0" w:color="auto"/>
        <w:left w:val="none" w:sz="0" w:space="0" w:color="auto"/>
        <w:bottom w:val="none" w:sz="0" w:space="0" w:color="auto"/>
        <w:right w:val="none" w:sz="0" w:space="0" w:color="auto"/>
      </w:divBdr>
    </w:div>
    <w:div w:id="1629974937">
      <w:bodyDiv w:val="1"/>
      <w:marLeft w:val="0"/>
      <w:marRight w:val="0"/>
      <w:marTop w:val="0"/>
      <w:marBottom w:val="0"/>
      <w:divBdr>
        <w:top w:val="none" w:sz="0" w:space="0" w:color="auto"/>
        <w:left w:val="none" w:sz="0" w:space="0" w:color="auto"/>
        <w:bottom w:val="none" w:sz="0" w:space="0" w:color="auto"/>
        <w:right w:val="none" w:sz="0" w:space="0" w:color="auto"/>
      </w:divBdr>
    </w:div>
    <w:div w:id="1668051818">
      <w:bodyDiv w:val="1"/>
      <w:marLeft w:val="0"/>
      <w:marRight w:val="0"/>
      <w:marTop w:val="0"/>
      <w:marBottom w:val="0"/>
      <w:divBdr>
        <w:top w:val="none" w:sz="0" w:space="0" w:color="auto"/>
        <w:left w:val="none" w:sz="0" w:space="0" w:color="auto"/>
        <w:bottom w:val="none" w:sz="0" w:space="0" w:color="auto"/>
        <w:right w:val="none" w:sz="0" w:space="0" w:color="auto"/>
      </w:divBdr>
    </w:div>
    <w:div w:id="1682393144">
      <w:bodyDiv w:val="1"/>
      <w:marLeft w:val="0"/>
      <w:marRight w:val="0"/>
      <w:marTop w:val="0"/>
      <w:marBottom w:val="0"/>
      <w:divBdr>
        <w:top w:val="none" w:sz="0" w:space="0" w:color="auto"/>
        <w:left w:val="none" w:sz="0" w:space="0" w:color="auto"/>
        <w:bottom w:val="none" w:sz="0" w:space="0" w:color="auto"/>
        <w:right w:val="none" w:sz="0" w:space="0" w:color="auto"/>
      </w:divBdr>
    </w:div>
    <w:div w:id="1684241654">
      <w:bodyDiv w:val="1"/>
      <w:marLeft w:val="0"/>
      <w:marRight w:val="0"/>
      <w:marTop w:val="0"/>
      <w:marBottom w:val="0"/>
      <w:divBdr>
        <w:top w:val="none" w:sz="0" w:space="0" w:color="auto"/>
        <w:left w:val="none" w:sz="0" w:space="0" w:color="auto"/>
        <w:bottom w:val="none" w:sz="0" w:space="0" w:color="auto"/>
        <w:right w:val="none" w:sz="0" w:space="0" w:color="auto"/>
      </w:divBdr>
    </w:div>
    <w:div w:id="1685087897">
      <w:bodyDiv w:val="1"/>
      <w:marLeft w:val="0"/>
      <w:marRight w:val="0"/>
      <w:marTop w:val="0"/>
      <w:marBottom w:val="0"/>
      <w:divBdr>
        <w:top w:val="none" w:sz="0" w:space="0" w:color="auto"/>
        <w:left w:val="none" w:sz="0" w:space="0" w:color="auto"/>
        <w:bottom w:val="none" w:sz="0" w:space="0" w:color="auto"/>
        <w:right w:val="none" w:sz="0" w:space="0" w:color="auto"/>
      </w:divBdr>
    </w:div>
    <w:div w:id="1694072072">
      <w:bodyDiv w:val="1"/>
      <w:marLeft w:val="0"/>
      <w:marRight w:val="0"/>
      <w:marTop w:val="0"/>
      <w:marBottom w:val="0"/>
      <w:divBdr>
        <w:top w:val="none" w:sz="0" w:space="0" w:color="auto"/>
        <w:left w:val="none" w:sz="0" w:space="0" w:color="auto"/>
        <w:bottom w:val="none" w:sz="0" w:space="0" w:color="auto"/>
        <w:right w:val="none" w:sz="0" w:space="0" w:color="auto"/>
      </w:divBdr>
    </w:div>
    <w:div w:id="1700230809">
      <w:bodyDiv w:val="1"/>
      <w:marLeft w:val="0"/>
      <w:marRight w:val="0"/>
      <w:marTop w:val="0"/>
      <w:marBottom w:val="0"/>
      <w:divBdr>
        <w:top w:val="none" w:sz="0" w:space="0" w:color="auto"/>
        <w:left w:val="none" w:sz="0" w:space="0" w:color="auto"/>
        <w:bottom w:val="none" w:sz="0" w:space="0" w:color="auto"/>
        <w:right w:val="none" w:sz="0" w:space="0" w:color="auto"/>
      </w:divBdr>
    </w:div>
    <w:div w:id="1701709152">
      <w:bodyDiv w:val="1"/>
      <w:marLeft w:val="0"/>
      <w:marRight w:val="0"/>
      <w:marTop w:val="0"/>
      <w:marBottom w:val="0"/>
      <w:divBdr>
        <w:top w:val="none" w:sz="0" w:space="0" w:color="auto"/>
        <w:left w:val="none" w:sz="0" w:space="0" w:color="auto"/>
        <w:bottom w:val="none" w:sz="0" w:space="0" w:color="auto"/>
        <w:right w:val="none" w:sz="0" w:space="0" w:color="auto"/>
      </w:divBdr>
    </w:div>
    <w:div w:id="1702246370">
      <w:bodyDiv w:val="1"/>
      <w:marLeft w:val="0"/>
      <w:marRight w:val="0"/>
      <w:marTop w:val="0"/>
      <w:marBottom w:val="0"/>
      <w:divBdr>
        <w:top w:val="none" w:sz="0" w:space="0" w:color="auto"/>
        <w:left w:val="none" w:sz="0" w:space="0" w:color="auto"/>
        <w:bottom w:val="none" w:sz="0" w:space="0" w:color="auto"/>
        <w:right w:val="none" w:sz="0" w:space="0" w:color="auto"/>
      </w:divBdr>
    </w:div>
    <w:div w:id="1708069722">
      <w:bodyDiv w:val="1"/>
      <w:marLeft w:val="0"/>
      <w:marRight w:val="0"/>
      <w:marTop w:val="0"/>
      <w:marBottom w:val="0"/>
      <w:divBdr>
        <w:top w:val="none" w:sz="0" w:space="0" w:color="auto"/>
        <w:left w:val="none" w:sz="0" w:space="0" w:color="auto"/>
        <w:bottom w:val="none" w:sz="0" w:space="0" w:color="auto"/>
        <w:right w:val="none" w:sz="0" w:space="0" w:color="auto"/>
      </w:divBdr>
    </w:div>
    <w:div w:id="1712415649">
      <w:bodyDiv w:val="1"/>
      <w:marLeft w:val="0"/>
      <w:marRight w:val="0"/>
      <w:marTop w:val="0"/>
      <w:marBottom w:val="0"/>
      <w:divBdr>
        <w:top w:val="none" w:sz="0" w:space="0" w:color="auto"/>
        <w:left w:val="none" w:sz="0" w:space="0" w:color="auto"/>
        <w:bottom w:val="none" w:sz="0" w:space="0" w:color="auto"/>
        <w:right w:val="none" w:sz="0" w:space="0" w:color="auto"/>
      </w:divBdr>
    </w:div>
    <w:div w:id="1714649713">
      <w:bodyDiv w:val="1"/>
      <w:marLeft w:val="0"/>
      <w:marRight w:val="0"/>
      <w:marTop w:val="0"/>
      <w:marBottom w:val="0"/>
      <w:divBdr>
        <w:top w:val="none" w:sz="0" w:space="0" w:color="auto"/>
        <w:left w:val="none" w:sz="0" w:space="0" w:color="auto"/>
        <w:bottom w:val="none" w:sz="0" w:space="0" w:color="auto"/>
        <w:right w:val="none" w:sz="0" w:space="0" w:color="auto"/>
      </w:divBdr>
    </w:div>
    <w:div w:id="1732384024">
      <w:bodyDiv w:val="1"/>
      <w:marLeft w:val="0"/>
      <w:marRight w:val="0"/>
      <w:marTop w:val="0"/>
      <w:marBottom w:val="0"/>
      <w:divBdr>
        <w:top w:val="none" w:sz="0" w:space="0" w:color="auto"/>
        <w:left w:val="none" w:sz="0" w:space="0" w:color="auto"/>
        <w:bottom w:val="none" w:sz="0" w:space="0" w:color="auto"/>
        <w:right w:val="none" w:sz="0" w:space="0" w:color="auto"/>
      </w:divBdr>
    </w:div>
    <w:div w:id="1738091975">
      <w:bodyDiv w:val="1"/>
      <w:marLeft w:val="0"/>
      <w:marRight w:val="0"/>
      <w:marTop w:val="0"/>
      <w:marBottom w:val="0"/>
      <w:divBdr>
        <w:top w:val="none" w:sz="0" w:space="0" w:color="auto"/>
        <w:left w:val="none" w:sz="0" w:space="0" w:color="auto"/>
        <w:bottom w:val="none" w:sz="0" w:space="0" w:color="auto"/>
        <w:right w:val="none" w:sz="0" w:space="0" w:color="auto"/>
      </w:divBdr>
    </w:div>
    <w:div w:id="1738942903">
      <w:bodyDiv w:val="1"/>
      <w:marLeft w:val="0"/>
      <w:marRight w:val="0"/>
      <w:marTop w:val="0"/>
      <w:marBottom w:val="0"/>
      <w:divBdr>
        <w:top w:val="none" w:sz="0" w:space="0" w:color="auto"/>
        <w:left w:val="none" w:sz="0" w:space="0" w:color="auto"/>
        <w:bottom w:val="none" w:sz="0" w:space="0" w:color="auto"/>
        <w:right w:val="none" w:sz="0" w:space="0" w:color="auto"/>
      </w:divBdr>
    </w:div>
    <w:div w:id="1745106870">
      <w:bodyDiv w:val="1"/>
      <w:marLeft w:val="0"/>
      <w:marRight w:val="0"/>
      <w:marTop w:val="0"/>
      <w:marBottom w:val="0"/>
      <w:divBdr>
        <w:top w:val="none" w:sz="0" w:space="0" w:color="auto"/>
        <w:left w:val="none" w:sz="0" w:space="0" w:color="auto"/>
        <w:bottom w:val="none" w:sz="0" w:space="0" w:color="auto"/>
        <w:right w:val="none" w:sz="0" w:space="0" w:color="auto"/>
      </w:divBdr>
    </w:div>
    <w:div w:id="1752117975">
      <w:bodyDiv w:val="1"/>
      <w:marLeft w:val="0"/>
      <w:marRight w:val="0"/>
      <w:marTop w:val="0"/>
      <w:marBottom w:val="0"/>
      <w:divBdr>
        <w:top w:val="none" w:sz="0" w:space="0" w:color="auto"/>
        <w:left w:val="none" w:sz="0" w:space="0" w:color="auto"/>
        <w:bottom w:val="none" w:sz="0" w:space="0" w:color="auto"/>
        <w:right w:val="none" w:sz="0" w:space="0" w:color="auto"/>
      </w:divBdr>
    </w:div>
    <w:div w:id="1753043525">
      <w:bodyDiv w:val="1"/>
      <w:marLeft w:val="0"/>
      <w:marRight w:val="0"/>
      <w:marTop w:val="0"/>
      <w:marBottom w:val="0"/>
      <w:divBdr>
        <w:top w:val="none" w:sz="0" w:space="0" w:color="auto"/>
        <w:left w:val="none" w:sz="0" w:space="0" w:color="auto"/>
        <w:bottom w:val="none" w:sz="0" w:space="0" w:color="auto"/>
        <w:right w:val="none" w:sz="0" w:space="0" w:color="auto"/>
      </w:divBdr>
    </w:div>
    <w:div w:id="1763723797">
      <w:bodyDiv w:val="1"/>
      <w:marLeft w:val="0"/>
      <w:marRight w:val="0"/>
      <w:marTop w:val="0"/>
      <w:marBottom w:val="0"/>
      <w:divBdr>
        <w:top w:val="none" w:sz="0" w:space="0" w:color="auto"/>
        <w:left w:val="none" w:sz="0" w:space="0" w:color="auto"/>
        <w:bottom w:val="none" w:sz="0" w:space="0" w:color="auto"/>
        <w:right w:val="none" w:sz="0" w:space="0" w:color="auto"/>
      </w:divBdr>
    </w:div>
    <w:div w:id="1789085184">
      <w:bodyDiv w:val="1"/>
      <w:marLeft w:val="0"/>
      <w:marRight w:val="0"/>
      <w:marTop w:val="0"/>
      <w:marBottom w:val="0"/>
      <w:divBdr>
        <w:top w:val="none" w:sz="0" w:space="0" w:color="auto"/>
        <w:left w:val="none" w:sz="0" w:space="0" w:color="auto"/>
        <w:bottom w:val="none" w:sz="0" w:space="0" w:color="auto"/>
        <w:right w:val="none" w:sz="0" w:space="0" w:color="auto"/>
      </w:divBdr>
    </w:div>
    <w:div w:id="1790470452">
      <w:bodyDiv w:val="1"/>
      <w:marLeft w:val="0"/>
      <w:marRight w:val="0"/>
      <w:marTop w:val="0"/>
      <w:marBottom w:val="0"/>
      <w:divBdr>
        <w:top w:val="none" w:sz="0" w:space="0" w:color="auto"/>
        <w:left w:val="none" w:sz="0" w:space="0" w:color="auto"/>
        <w:bottom w:val="none" w:sz="0" w:space="0" w:color="auto"/>
        <w:right w:val="none" w:sz="0" w:space="0" w:color="auto"/>
      </w:divBdr>
    </w:div>
    <w:div w:id="1791390768">
      <w:bodyDiv w:val="1"/>
      <w:marLeft w:val="0"/>
      <w:marRight w:val="0"/>
      <w:marTop w:val="0"/>
      <w:marBottom w:val="0"/>
      <w:divBdr>
        <w:top w:val="none" w:sz="0" w:space="0" w:color="auto"/>
        <w:left w:val="none" w:sz="0" w:space="0" w:color="auto"/>
        <w:bottom w:val="none" w:sz="0" w:space="0" w:color="auto"/>
        <w:right w:val="none" w:sz="0" w:space="0" w:color="auto"/>
      </w:divBdr>
    </w:div>
    <w:div w:id="1795178038">
      <w:bodyDiv w:val="1"/>
      <w:marLeft w:val="0"/>
      <w:marRight w:val="0"/>
      <w:marTop w:val="0"/>
      <w:marBottom w:val="0"/>
      <w:divBdr>
        <w:top w:val="none" w:sz="0" w:space="0" w:color="auto"/>
        <w:left w:val="none" w:sz="0" w:space="0" w:color="auto"/>
        <w:bottom w:val="none" w:sz="0" w:space="0" w:color="auto"/>
        <w:right w:val="none" w:sz="0" w:space="0" w:color="auto"/>
      </w:divBdr>
    </w:div>
    <w:div w:id="1799645828">
      <w:bodyDiv w:val="1"/>
      <w:marLeft w:val="0"/>
      <w:marRight w:val="0"/>
      <w:marTop w:val="0"/>
      <w:marBottom w:val="0"/>
      <w:divBdr>
        <w:top w:val="none" w:sz="0" w:space="0" w:color="auto"/>
        <w:left w:val="none" w:sz="0" w:space="0" w:color="auto"/>
        <w:bottom w:val="none" w:sz="0" w:space="0" w:color="auto"/>
        <w:right w:val="none" w:sz="0" w:space="0" w:color="auto"/>
      </w:divBdr>
    </w:div>
    <w:div w:id="1800495874">
      <w:bodyDiv w:val="1"/>
      <w:marLeft w:val="0"/>
      <w:marRight w:val="0"/>
      <w:marTop w:val="0"/>
      <w:marBottom w:val="0"/>
      <w:divBdr>
        <w:top w:val="none" w:sz="0" w:space="0" w:color="auto"/>
        <w:left w:val="none" w:sz="0" w:space="0" w:color="auto"/>
        <w:bottom w:val="none" w:sz="0" w:space="0" w:color="auto"/>
        <w:right w:val="none" w:sz="0" w:space="0" w:color="auto"/>
      </w:divBdr>
    </w:div>
    <w:div w:id="1813214018">
      <w:bodyDiv w:val="1"/>
      <w:marLeft w:val="0"/>
      <w:marRight w:val="0"/>
      <w:marTop w:val="0"/>
      <w:marBottom w:val="0"/>
      <w:divBdr>
        <w:top w:val="none" w:sz="0" w:space="0" w:color="auto"/>
        <w:left w:val="none" w:sz="0" w:space="0" w:color="auto"/>
        <w:bottom w:val="none" w:sz="0" w:space="0" w:color="auto"/>
        <w:right w:val="none" w:sz="0" w:space="0" w:color="auto"/>
      </w:divBdr>
      <w:divsChild>
        <w:div w:id="1057435787">
          <w:marLeft w:val="0"/>
          <w:marRight w:val="0"/>
          <w:marTop w:val="0"/>
          <w:marBottom w:val="0"/>
          <w:divBdr>
            <w:top w:val="none" w:sz="0" w:space="0" w:color="auto"/>
            <w:left w:val="none" w:sz="0" w:space="0" w:color="auto"/>
            <w:bottom w:val="none" w:sz="0" w:space="0" w:color="auto"/>
            <w:right w:val="none" w:sz="0" w:space="0" w:color="auto"/>
          </w:divBdr>
        </w:div>
      </w:divsChild>
    </w:div>
    <w:div w:id="1815294360">
      <w:bodyDiv w:val="1"/>
      <w:marLeft w:val="0"/>
      <w:marRight w:val="0"/>
      <w:marTop w:val="0"/>
      <w:marBottom w:val="0"/>
      <w:divBdr>
        <w:top w:val="none" w:sz="0" w:space="0" w:color="auto"/>
        <w:left w:val="none" w:sz="0" w:space="0" w:color="auto"/>
        <w:bottom w:val="none" w:sz="0" w:space="0" w:color="auto"/>
        <w:right w:val="none" w:sz="0" w:space="0" w:color="auto"/>
      </w:divBdr>
    </w:div>
    <w:div w:id="1816676392">
      <w:bodyDiv w:val="1"/>
      <w:marLeft w:val="0"/>
      <w:marRight w:val="0"/>
      <w:marTop w:val="0"/>
      <w:marBottom w:val="0"/>
      <w:divBdr>
        <w:top w:val="none" w:sz="0" w:space="0" w:color="auto"/>
        <w:left w:val="none" w:sz="0" w:space="0" w:color="auto"/>
        <w:bottom w:val="none" w:sz="0" w:space="0" w:color="auto"/>
        <w:right w:val="none" w:sz="0" w:space="0" w:color="auto"/>
      </w:divBdr>
    </w:div>
    <w:div w:id="1820998908">
      <w:bodyDiv w:val="1"/>
      <w:marLeft w:val="0"/>
      <w:marRight w:val="0"/>
      <w:marTop w:val="0"/>
      <w:marBottom w:val="0"/>
      <w:divBdr>
        <w:top w:val="none" w:sz="0" w:space="0" w:color="auto"/>
        <w:left w:val="none" w:sz="0" w:space="0" w:color="auto"/>
        <w:bottom w:val="none" w:sz="0" w:space="0" w:color="auto"/>
        <w:right w:val="none" w:sz="0" w:space="0" w:color="auto"/>
      </w:divBdr>
    </w:div>
    <w:div w:id="1826043642">
      <w:bodyDiv w:val="1"/>
      <w:marLeft w:val="0"/>
      <w:marRight w:val="0"/>
      <w:marTop w:val="0"/>
      <w:marBottom w:val="0"/>
      <w:divBdr>
        <w:top w:val="none" w:sz="0" w:space="0" w:color="auto"/>
        <w:left w:val="none" w:sz="0" w:space="0" w:color="auto"/>
        <w:bottom w:val="none" w:sz="0" w:space="0" w:color="auto"/>
        <w:right w:val="none" w:sz="0" w:space="0" w:color="auto"/>
      </w:divBdr>
    </w:div>
    <w:div w:id="1830518642">
      <w:bodyDiv w:val="1"/>
      <w:marLeft w:val="0"/>
      <w:marRight w:val="0"/>
      <w:marTop w:val="0"/>
      <w:marBottom w:val="0"/>
      <w:divBdr>
        <w:top w:val="none" w:sz="0" w:space="0" w:color="auto"/>
        <w:left w:val="none" w:sz="0" w:space="0" w:color="auto"/>
        <w:bottom w:val="none" w:sz="0" w:space="0" w:color="auto"/>
        <w:right w:val="none" w:sz="0" w:space="0" w:color="auto"/>
      </w:divBdr>
    </w:div>
    <w:div w:id="1846549179">
      <w:bodyDiv w:val="1"/>
      <w:marLeft w:val="0"/>
      <w:marRight w:val="0"/>
      <w:marTop w:val="0"/>
      <w:marBottom w:val="0"/>
      <w:divBdr>
        <w:top w:val="none" w:sz="0" w:space="0" w:color="auto"/>
        <w:left w:val="none" w:sz="0" w:space="0" w:color="auto"/>
        <w:bottom w:val="none" w:sz="0" w:space="0" w:color="auto"/>
        <w:right w:val="none" w:sz="0" w:space="0" w:color="auto"/>
      </w:divBdr>
    </w:div>
    <w:div w:id="1851948665">
      <w:bodyDiv w:val="1"/>
      <w:marLeft w:val="0"/>
      <w:marRight w:val="0"/>
      <w:marTop w:val="0"/>
      <w:marBottom w:val="0"/>
      <w:divBdr>
        <w:top w:val="none" w:sz="0" w:space="0" w:color="auto"/>
        <w:left w:val="none" w:sz="0" w:space="0" w:color="auto"/>
        <w:bottom w:val="none" w:sz="0" w:space="0" w:color="auto"/>
        <w:right w:val="none" w:sz="0" w:space="0" w:color="auto"/>
      </w:divBdr>
    </w:div>
    <w:div w:id="1853715607">
      <w:bodyDiv w:val="1"/>
      <w:marLeft w:val="0"/>
      <w:marRight w:val="0"/>
      <w:marTop w:val="0"/>
      <w:marBottom w:val="0"/>
      <w:divBdr>
        <w:top w:val="none" w:sz="0" w:space="0" w:color="auto"/>
        <w:left w:val="none" w:sz="0" w:space="0" w:color="auto"/>
        <w:bottom w:val="none" w:sz="0" w:space="0" w:color="auto"/>
        <w:right w:val="none" w:sz="0" w:space="0" w:color="auto"/>
      </w:divBdr>
    </w:div>
    <w:div w:id="1854110035">
      <w:bodyDiv w:val="1"/>
      <w:marLeft w:val="0"/>
      <w:marRight w:val="0"/>
      <w:marTop w:val="0"/>
      <w:marBottom w:val="0"/>
      <w:divBdr>
        <w:top w:val="none" w:sz="0" w:space="0" w:color="auto"/>
        <w:left w:val="none" w:sz="0" w:space="0" w:color="auto"/>
        <w:bottom w:val="none" w:sz="0" w:space="0" w:color="auto"/>
        <w:right w:val="none" w:sz="0" w:space="0" w:color="auto"/>
      </w:divBdr>
    </w:div>
    <w:div w:id="1855456981">
      <w:bodyDiv w:val="1"/>
      <w:marLeft w:val="0"/>
      <w:marRight w:val="0"/>
      <w:marTop w:val="0"/>
      <w:marBottom w:val="0"/>
      <w:divBdr>
        <w:top w:val="none" w:sz="0" w:space="0" w:color="auto"/>
        <w:left w:val="none" w:sz="0" w:space="0" w:color="auto"/>
        <w:bottom w:val="none" w:sz="0" w:space="0" w:color="auto"/>
        <w:right w:val="none" w:sz="0" w:space="0" w:color="auto"/>
      </w:divBdr>
    </w:div>
    <w:div w:id="1855654729">
      <w:bodyDiv w:val="1"/>
      <w:marLeft w:val="0"/>
      <w:marRight w:val="0"/>
      <w:marTop w:val="0"/>
      <w:marBottom w:val="0"/>
      <w:divBdr>
        <w:top w:val="none" w:sz="0" w:space="0" w:color="auto"/>
        <w:left w:val="none" w:sz="0" w:space="0" w:color="auto"/>
        <w:bottom w:val="none" w:sz="0" w:space="0" w:color="auto"/>
        <w:right w:val="none" w:sz="0" w:space="0" w:color="auto"/>
      </w:divBdr>
    </w:div>
    <w:div w:id="1861701424">
      <w:bodyDiv w:val="1"/>
      <w:marLeft w:val="0"/>
      <w:marRight w:val="0"/>
      <w:marTop w:val="0"/>
      <w:marBottom w:val="0"/>
      <w:divBdr>
        <w:top w:val="none" w:sz="0" w:space="0" w:color="auto"/>
        <w:left w:val="none" w:sz="0" w:space="0" w:color="auto"/>
        <w:bottom w:val="none" w:sz="0" w:space="0" w:color="auto"/>
        <w:right w:val="none" w:sz="0" w:space="0" w:color="auto"/>
      </w:divBdr>
    </w:div>
    <w:div w:id="1863592164">
      <w:bodyDiv w:val="1"/>
      <w:marLeft w:val="0"/>
      <w:marRight w:val="0"/>
      <w:marTop w:val="0"/>
      <w:marBottom w:val="0"/>
      <w:divBdr>
        <w:top w:val="none" w:sz="0" w:space="0" w:color="auto"/>
        <w:left w:val="none" w:sz="0" w:space="0" w:color="auto"/>
        <w:bottom w:val="none" w:sz="0" w:space="0" w:color="auto"/>
        <w:right w:val="none" w:sz="0" w:space="0" w:color="auto"/>
      </w:divBdr>
    </w:div>
    <w:div w:id="1873640901">
      <w:bodyDiv w:val="1"/>
      <w:marLeft w:val="0"/>
      <w:marRight w:val="0"/>
      <w:marTop w:val="0"/>
      <w:marBottom w:val="0"/>
      <w:divBdr>
        <w:top w:val="none" w:sz="0" w:space="0" w:color="auto"/>
        <w:left w:val="none" w:sz="0" w:space="0" w:color="auto"/>
        <w:bottom w:val="none" w:sz="0" w:space="0" w:color="auto"/>
        <w:right w:val="none" w:sz="0" w:space="0" w:color="auto"/>
      </w:divBdr>
    </w:div>
    <w:div w:id="1882547816">
      <w:bodyDiv w:val="1"/>
      <w:marLeft w:val="0"/>
      <w:marRight w:val="0"/>
      <w:marTop w:val="0"/>
      <w:marBottom w:val="0"/>
      <w:divBdr>
        <w:top w:val="none" w:sz="0" w:space="0" w:color="auto"/>
        <w:left w:val="none" w:sz="0" w:space="0" w:color="auto"/>
        <w:bottom w:val="none" w:sz="0" w:space="0" w:color="auto"/>
        <w:right w:val="none" w:sz="0" w:space="0" w:color="auto"/>
      </w:divBdr>
    </w:div>
    <w:div w:id="1885630516">
      <w:bodyDiv w:val="1"/>
      <w:marLeft w:val="0"/>
      <w:marRight w:val="0"/>
      <w:marTop w:val="0"/>
      <w:marBottom w:val="0"/>
      <w:divBdr>
        <w:top w:val="none" w:sz="0" w:space="0" w:color="auto"/>
        <w:left w:val="none" w:sz="0" w:space="0" w:color="auto"/>
        <w:bottom w:val="none" w:sz="0" w:space="0" w:color="auto"/>
        <w:right w:val="none" w:sz="0" w:space="0" w:color="auto"/>
      </w:divBdr>
    </w:div>
    <w:div w:id="1887913860">
      <w:bodyDiv w:val="1"/>
      <w:marLeft w:val="0"/>
      <w:marRight w:val="0"/>
      <w:marTop w:val="0"/>
      <w:marBottom w:val="0"/>
      <w:divBdr>
        <w:top w:val="none" w:sz="0" w:space="0" w:color="auto"/>
        <w:left w:val="none" w:sz="0" w:space="0" w:color="auto"/>
        <w:bottom w:val="none" w:sz="0" w:space="0" w:color="auto"/>
        <w:right w:val="none" w:sz="0" w:space="0" w:color="auto"/>
      </w:divBdr>
    </w:div>
    <w:div w:id="1891336133">
      <w:bodyDiv w:val="1"/>
      <w:marLeft w:val="0"/>
      <w:marRight w:val="0"/>
      <w:marTop w:val="0"/>
      <w:marBottom w:val="0"/>
      <w:divBdr>
        <w:top w:val="none" w:sz="0" w:space="0" w:color="auto"/>
        <w:left w:val="none" w:sz="0" w:space="0" w:color="auto"/>
        <w:bottom w:val="none" w:sz="0" w:space="0" w:color="auto"/>
        <w:right w:val="none" w:sz="0" w:space="0" w:color="auto"/>
      </w:divBdr>
    </w:div>
    <w:div w:id="1891375615">
      <w:bodyDiv w:val="1"/>
      <w:marLeft w:val="0"/>
      <w:marRight w:val="0"/>
      <w:marTop w:val="0"/>
      <w:marBottom w:val="0"/>
      <w:divBdr>
        <w:top w:val="none" w:sz="0" w:space="0" w:color="auto"/>
        <w:left w:val="none" w:sz="0" w:space="0" w:color="auto"/>
        <w:bottom w:val="none" w:sz="0" w:space="0" w:color="auto"/>
        <w:right w:val="none" w:sz="0" w:space="0" w:color="auto"/>
      </w:divBdr>
    </w:div>
    <w:div w:id="1896354459">
      <w:bodyDiv w:val="1"/>
      <w:marLeft w:val="0"/>
      <w:marRight w:val="0"/>
      <w:marTop w:val="0"/>
      <w:marBottom w:val="0"/>
      <w:divBdr>
        <w:top w:val="none" w:sz="0" w:space="0" w:color="auto"/>
        <w:left w:val="none" w:sz="0" w:space="0" w:color="auto"/>
        <w:bottom w:val="none" w:sz="0" w:space="0" w:color="auto"/>
        <w:right w:val="none" w:sz="0" w:space="0" w:color="auto"/>
      </w:divBdr>
    </w:div>
    <w:div w:id="1901791059">
      <w:bodyDiv w:val="1"/>
      <w:marLeft w:val="0"/>
      <w:marRight w:val="0"/>
      <w:marTop w:val="0"/>
      <w:marBottom w:val="0"/>
      <w:divBdr>
        <w:top w:val="none" w:sz="0" w:space="0" w:color="auto"/>
        <w:left w:val="none" w:sz="0" w:space="0" w:color="auto"/>
        <w:bottom w:val="none" w:sz="0" w:space="0" w:color="auto"/>
        <w:right w:val="none" w:sz="0" w:space="0" w:color="auto"/>
      </w:divBdr>
    </w:div>
    <w:div w:id="1908028924">
      <w:bodyDiv w:val="1"/>
      <w:marLeft w:val="0"/>
      <w:marRight w:val="0"/>
      <w:marTop w:val="0"/>
      <w:marBottom w:val="0"/>
      <w:divBdr>
        <w:top w:val="none" w:sz="0" w:space="0" w:color="auto"/>
        <w:left w:val="none" w:sz="0" w:space="0" w:color="auto"/>
        <w:bottom w:val="none" w:sz="0" w:space="0" w:color="auto"/>
        <w:right w:val="none" w:sz="0" w:space="0" w:color="auto"/>
      </w:divBdr>
    </w:div>
    <w:div w:id="1911648224">
      <w:bodyDiv w:val="1"/>
      <w:marLeft w:val="0"/>
      <w:marRight w:val="0"/>
      <w:marTop w:val="0"/>
      <w:marBottom w:val="0"/>
      <w:divBdr>
        <w:top w:val="none" w:sz="0" w:space="0" w:color="auto"/>
        <w:left w:val="none" w:sz="0" w:space="0" w:color="auto"/>
        <w:bottom w:val="none" w:sz="0" w:space="0" w:color="auto"/>
        <w:right w:val="none" w:sz="0" w:space="0" w:color="auto"/>
      </w:divBdr>
    </w:div>
    <w:div w:id="1925530441">
      <w:bodyDiv w:val="1"/>
      <w:marLeft w:val="0"/>
      <w:marRight w:val="0"/>
      <w:marTop w:val="0"/>
      <w:marBottom w:val="0"/>
      <w:divBdr>
        <w:top w:val="none" w:sz="0" w:space="0" w:color="auto"/>
        <w:left w:val="none" w:sz="0" w:space="0" w:color="auto"/>
        <w:bottom w:val="none" w:sz="0" w:space="0" w:color="auto"/>
        <w:right w:val="none" w:sz="0" w:space="0" w:color="auto"/>
      </w:divBdr>
    </w:div>
    <w:div w:id="1931504184">
      <w:bodyDiv w:val="1"/>
      <w:marLeft w:val="0"/>
      <w:marRight w:val="0"/>
      <w:marTop w:val="0"/>
      <w:marBottom w:val="0"/>
      <w:divBdr>
        <w:top w:val="none" w:sz="0" w:space="0" w:color="auto"/>
        <w:left w:val="none" w:sz="0" w:space="0" w:color="auto"/>
        <w:bottom w:val="none" w:sz="0" w:space="0" w:color="auto"/>
        <w:right w:val="none" w:sz="0" w:space="0" w:color="auto"/>
      </w:divBdr>
    </w:div>
    <w:div w:id="1937667067">
      <w:bodyDiv w:val="1"/>
      <w:marLeft w:val="0"/>
      <w:marRight w:val="0"/>
      <w:marTop w:val="0"/>
      <w:marBottom w:val="0"/>
      <w:divBdr>
        <w:top w:val="none" w:sz="0" w:space="0" w:color="auto"/>
        <w:left w:val="none" w:sz="0" w:space="0" w:color="auto"/>
        <w:bottom w:val="none" w:sz="0" w:space="0" w:color="auto"/>
        <w:right w:val="none" w:sz="0" w:space="0" w:color="auto"/>
      </w:divBdr>
    </w:div>
    <w:div w:id="1948809993">
      <w:bodyDiv w:val="1"/>
      <w:marLeft w:val="0"/>
      <w:marRight w:val="0"/>
      <w:marTop w:val="0"/>
      <w:marBottom w:val="0"/>
      <w:divBdr>
        <w:top w:val="none" w:sz="0" w:space="0" w:color="auto"/>
        <w:left w:val="none" w:sz="0" w:space="0" w:color="auto"/>
        <w:bottom w:val="none" w:sz="0" w:space="0" w:color="auto"/>
        <w:right w:val="none" w:sz="0" w:space="0" w:color="auto"/>
      </w:divBdr>
    </w:div>
    <w:div w:id="1954441054">
      <w:bodyDiv w:val="1"/>
      <w:marLeft w:val="0"/>
      <w:marRight w:val="0"/>
      <w:marTop w:val="0"/>
      <w:marBottom w:val="0"/>
      <w:divBdr>
        <w:top w:val="none" w:sz="0" w:space="0" w:color="auto"/>
        <w:left w:val="none" w:sz="0" w:space="0" w:color="auto"/>
        <w:bottom w:val="none" w:sz="0" w:space="0" w:color="auto"/>
        <w:right w:val="none" w:sz="0" w:space="0" w:color="auto"/>
      </w:divBdr>
    </w:div>
    <w:div w:id="1962612374">
      <w:bodyDiv w:val="1"/>
      <w:marLeft w:val="0"/>
      <w:marRight w:val="0"/>
      <w:marTop w:val="0"/>
      <w:marBottom w:val="0"/>
      <w:divBdr>
        <w:top w:val="none" w:sz="0" w:space="0" w:color="auto"/>
        <w:left w:val="none" w:sz="0" w:space="0" w:color="auto"/>
        <w:bottom w:val="none" w:sz="0" w:space="0" w:color="auto"/>
        <w:right w:val="none" w:sz="0" w:space="0" w:color="auto"/>
      </w:divBdr>
    </w:div>
    <w:div w:id="1963027407">
      <w:bodyDiv w:val="1"/>
      <w:marLeft w:val="0"/>
      <w:marRight w:val="0"/>
      <w:marTop w:val="0"/>
      <w:marBottom w:val="0"/>
      <w:divBdr>
        <w:top w:val="none" w:sz="0" w:space="0" w:color="auto"/>
        <w:left w:val="none" w:sz="0" w:space="0" w:color="auto"/>
        <w:bottom w:val="none" w:sz="0" w:space="0" w:color="auto"/>
        <w:right w:val="none" w:sz="0" w:space="0" w:color="auto"/>
      </w:divBdr>
    </w:div>
    <w:div w:id="1967734853">
      <w:bodyDiv w:val="1"/>
      <w:marLeft w:val="0"/>
      <w:marRight w:val="0"/>
      <w:marTop w:val="0"/>
      <w:marBottom w:val="0"/>
      <w:divBdr>
        <w:top w:val="none" w:sz="0" w:space="0" w:color="auto"/>
        <w:left w:val="none" w:sz="0" w:space="0" w:color="auto"/>
        <w:bottom w:val="none" w:sz="0" w:space="0" w:color="auto"/>
        <w:right w:val="none" w:sz="0" w:space="0" w:color="auto"/>
      </w:divBdr>
    </w:div>
    <w:div w:id="1979725295">
      <w:bodyDiv w:val="1"/>
      <w:marLeft w:val="0"/>
      <w:marRight w:val="0"/>
      <w:marTop w:val="0"/>
      <w:marBottom w:val="0"/>
      <w:divBdr>
        <w:top w:val="none" w:sz="0" w:space="0" w:color="auto"/>
        <w:left w:val="none" w:sz="0" w:space="0" w:color="auto"/>
        <w:bottom w:val="none" w:sz="0" w:space="0" w:color="auto"/>
        <w:right w:val="none" w:sz="0" w:space="0" w:color="auto"/>
      </w:divBdr>
    </w:div>
    <w:div w:id="1988895479">
      <w:bodyDiv w:val="1"/>
      <w:marLeft w:val="0"/>
      <w:marRight w:val="0"/>
      <w:marTop w:val="0"/>
      <w:marBottom w:val="0"/>
      <w:divBdr>
        <w:top w:val="none" w:sz="0" w:space="0" w:color="auto"/>
        <w:left w:val="none" w:sz="0" w:space="0" w:color="auto"/>
        <w:bottom w:val="none" w:sz="0" w:space="0" w:color="auto"/>
        <w:right w:val="none" w:sz="0" w:space="0" w:color="auto"/>
      </w:divBdr>
    </w:div>
    <w:div w:id="1989162987">
      <w:bodyDiv w:val="1"/>
      <w:marLeft w:val="0"/>
      <w:marRight w:val="0"/>
      <w:marTop w:val="0"/>
      <w:marBottom w:val="0"/>
      <w:divBdr>
        <w:top w:val="none" w:sz="0" w:space="0" w:color="auto"/>
        <w:left w:val="none" w:sz="0" w:space="0" w:color="auto"/>
        <w:bottom w:val="none" w:sz="0" w:space="0" w:color="auto"/>
        <w:right w:val="none" w:sz="0" w:space="0" w:color="auto"/>
      </w:divBdr>
    </w:div>
    <w:div w:id="1990591385">
      <w:bodyDiv w:val="1"/>
      <w:marLeft w:val="0"/>
      <w:marRight w:val="0"/>
      <w:marTop w:val="0"/>
      <w:marBottom w:val="0"/>
      <w:divBdr>
        <w:top w:val="none" w:sz="0" w:space="0" w:color="auto"/>
        <w:left w:val="none" w:sz="0" w:space="0" w:color="auto"/>
        <w:bottom w:val="none" w:sz="0" w:space="0" w:color="auto"/>
        <w:right w:val="none" w:sz="0" w:space="0" w:color="auto"/>
      </w:divBdr>
    </w:div>
    <w:div w:id="1994064469">
      <w:bodyDiv w:val="1"/>
      <w:marLeft w:val="0"/>
      <w:marRight w:val="0"/>
      <w:marTop w:val="0"/>
      <w:marBottom w:val="0"/>
      <w:divBdr>
        <w:top w:val="none" w:sz="0" w:space="0" w:color="auto"/>
        <w:left w:val="none" w:sz="0" w:space="0" w:color="auto"/>
        <w:bottom w:val="none" w:sz="0" w:space="0" w:color="auto"/>
        <w:right w:val="none" w:sz="0" w:space="0" w:color="auto"/>
      </w:divBdr>
    </w:div>
    <w:div w:id="1996059623">
      <w:bodyDiv w:val="1"/>
      <w:marLeft w:val="0"/>
      <w:marRight w:val="0"/>
      <w:marTop w:val="0"/>
      <w:marBottom w:val="0"/>
      <w:divBdr>
        <w:top w:val="none" w:sz="0" w:space="0" w:color="auto"/>
        <w:left w:val="none" w:sz="0" w:space="0" w:color="auto"/>
        <w:bottom w:val="none" w:sz="0" w:space="0" w:color="auto"/>
        <w:right w:val="none" w:sz="0" w:space="0" w:color="auto"/>
      </w:divBdr>
    </w:div>
    <w:div w:id="1996182294">
      <w:bodyDiv w:val="1"/>
      <w:marLeft w:val="0"/>
      <w:marRight w:val="0"/>
      <w:marTop w:val="0"/>
      <w:marBottom w:val="0"/>
      <w:divBdr>
        <w:top w:val="none" w:sz="0" w:space="0" w:color="auto"/>
        <w:left w:val="none" w:sz="0" w:space="0" w:color="auto"/>
        <w:bottom w:val="none" w:sz="0" w:space="0" w:color="auto"/>
        <w:right w:val="none" w:sz="0" w:space="0" w:color="auto"/>
      </w:divBdr>
    </w:div>
    <w:div w:id="1998873175">
      <w:bodyDiv w:val="1"/>
      <w:marLeft w:val="0"/>
      <w:marRight w:val="0"/>
      <w:marTop w:val="0"/>
      <w:marBottom w:val="0"/>
      <w:divBdr>
        <w:top w:val="none" w:sz="0" w:space="0" w:color="auto"/>
        <w:left w:val="none" w:sz="0" w:space="0" w:color="auto"/>
        <w:bottom w:val="none" w:sz="0" w:space="0" w:color="auto"/>
        <w:right w:val="none" w:sz="0" w:space="0" w:color="auto"/>
      </w:divBdr>
    </w:div>
    <w:div w:id="2003042451">
      <w:bodyDiv w:val="1"/>
      <w:marLeft w:val="0"/>
      <w:marRight w:val="0"/>
      <w:marTop w:val="0"/>
      <w:marBottom w:val="0"/>
      <w:divBdr>
        <w:top w:val="none" w:sz="0" w:space="0" w:color="auto"/>
        <w:left w:val="none" w:sz="0" w:space="0" w:color="auto"/>
        <w:bottom w:val="none" w:sz="0" w:space="0" w:color="auto"/>
        <w:right w:val="none" w:sz="0" w:space="0" w:color="auto"/>
      </w:divBdr>
    </w:div>
    <w:div w:id="2003391170">
      <w:bodyDiv w:val="1"/>
      <w:marLeft w:val="0"/>
      <w:marRight w:val="0"/>
      <w:marTop w:val="0"/>
      <w:marBottom w:val="0"/>
      <w:divBdr>
        <w:top w:val="none" w:sz="0" w:space="0" w:color="auto"/>
        <w:left w:val="none" w:sz="0" w:space="0" w:color="auto"/>
        <w:bottom w:val="none" w:sz="0" w:space="0" w:color="auto"/>
        <w:right w:val="none" w:sz="0" w:space="0" w:color="auto"/>
      </w:divBdr>
    </w:div>
    <w:div w:id="2007005225">
      <w:bodyDiv w:val="1"/>
      <w:marLeft w:val="0"/>
      <w:marRight w:val="0"/>
      <w:marTop w:val="0"/>
      <w:marBottom w:val="0"/>
      <w:divBdr>
        <w:top w:val="none" w:sz="0" w:space="0" w:color="auto"/>
        <w:left w:val="none" w:sz="0" w:space="0" w:color="auto"/>
        <w:bottom w:val="none" w:sz="0" w:space="0" w:color="auto"/>
        <w:right w:val="none" w:sz="0" w:space="0" w:color="auto"/>
      </w:divBdr>
    </w:div>
    <w:div w:id="2012562219">
      <w:bodyDiv w:val="1"/>
      <w:marLeft w:val="0"/>
      <w:marRight w:val="0"/>
      <w:marTop w:val="0"/>
      <w:marBottom w:val="0"/>
      <w:divBdr>
        <w:top w:val="none" w:sz="0" w:space="0" w:color="auto"/>
        <w:left w:val="none" w:sz="0" w:space="0" w:color="auto"/>
        <w:bottom w:val="none" w:sz="0" w:space="0" w:color="auto"/>
        <w:right w:val="none" w:sz="0" w:space="0" w:color="auto"/>
      </w:divBdr>
    </w:div>
    <w:div w:id="2018458998">
      <w:bodyDiv w:val="1"/>
      <w:marLeft w:val="0"/>
      <w:marRight w:val="0"/>
      <w:marTop w:val="0"/>
      <w:marBottom w:val="0"/>
      <w:divBdr>
        <w:top w:val="none" w:sz="0" w:space="0" w:color="auto"/>
        <w:left w:val="none" w:sz="0" w:space="0" w:color="auto"/>
        <w:bottom w:val="none" w:sz="0" w:space="0" w:color="auto"/>
        <w:right w:val="none" w:sz="0" w:space="0" w:color="auto"/>
      </w:divBdr>
    </w:div>
    <w:div w:id="2023625587">
      <w:bodyDiv w:val="1"/>
      <w:marLeft w:val="0"/>
      <w:marRight w:val="0"/>
      <w:marTop w:val="0"/>
      <w:marBottom w:val="0"/>
      <w:divBdr>
        <w:top w:val="none" w:sz="0" w:space="0" w:color="auto"/>
        <w:left w:val="none" w:sz="0" w:space="0" w:color="auto"/>
        <w:bottom w:val="none" w:sz="0" w:space="0" w:color="auto"/>
        <w:right w:val="none" w:sz="0" w:space="0" w:color="auto"/>
      </w:divBdr>
    </w:div>
    <w:div w:id="2028562237">
      <w:bodyDiv w:val="1"/>
      <w:marLeft w:val="0"/>
      <w:marRight w:val="0"/>
      <w:marTop w:val="0"/>
      <w:marBottom w:val="0"/>
      <w:divBdr>
        <w:top w:val="none" w:sz="0" w:space="0" w:color="auto"/>
        <w:left w:val="none" w:sz="0" w:space="0" w:color="auto"/>
        <w:bottom w:val="none" w:sz="0" w:space="0" w:color="auto"/>
        <w:right w:val="none" w:sz="0" w:space="0" w:color="auto"/>
      </w:divBdr>
    </w:div>
    <w:div w:id="2035960784">
      <w:bodyDiv w:val="1"/>
      <w:marLeft w:val="0"/>
      <w:marRight w:val="0"/>
      <w:marTop w:val="0"/>
      <w:marBottom w:val="0"/>
      <w:divBdr>
        <w:top w:val="none" w:sz="0" w:space="0" w:color="auto"/>
        <w:left w:val="none" w:sz="0" w:space="0" w:color="auto"/>
        <w:bottom w:val="none" w:sz="0" w:space="0" w:color="auto"/>
        <w:right w:val="none" w:sz="0" w:space="0" w:color="auto"/>
      </w:divBdr>
    </w:div>
    <w:div w:id="2039350549">
      <w:bodyDiv w:val="1"/>
      <w:marLeft w:val="0"/>
      <w:marRight w:val="0"/>
      <w:marTop w:val="0"/>
      <w:marBottom w:val="0"/>
      <w:divBdr>
        <w:top w:val="none" w:sz="0" w:space="0" w:color="auto"/>
        <w:left w:val="none" w:sz="0" w:space="0" w:color="auto"/>
        <w:bottom w:val="none" w:sz="0" w:space="0" w:color="auto"/>
        <w:right w:val="none" w:sz="0" w:space="0" w:color="auto"/>
      </w:divBdr>
    </w:div>
    <w:div w:id="2043048097">
      <w:bodyDiv w:val="1"/>
      <w:marLeft w:val="0"/>
      <w:marRight w:val="0"/>
      <w:marTop w:val="0"/>
      <w:marBottom w:val="0"/>
      <w:divBdr>
        <w:top w:val="none" w:sz="0" w:space="0" w:color="auto"/>
        <w:left w:val="none" w:sz="0" w:space="0" w:color="auto"/>
        <w:bottom w:val="none" w:sz="0" w:space="0" w:color="auto"/>
        <w:right w:val="none" w:sz="0" w:space="0" w:color="auto"/>
      </w:divBdr>
    </w:div>
    <w:div w:id="2046364644">
      <w:bodyDiv w:val="1"/>
      <w:marLeft w:val="0"/>
      <w:marRight w:val="0"/>
      <w:marTop w:val="0"/>
      <w:marBottom w:val="0"/>
      <w:divBdr>
        <w:top w:val="none" w:sz="0" w:space="0" w:color="auto"/>
        <w:left w:val="none" w:sz="0" w:space="0" w:color="auto"/>
        <w:bottom w:val="none" w:sz="0" w:space="0" w:color="auto"/>
        <w:right w:val="none" w:sz="0" w:space="0" w:color="auto"/>
      </w:divBdr>
    </w:div>
    <w:div w:id="2046365142">
      <w:bodyDiv w:val="1"/>
      <w:marLeft w:val="0"/>
      <w:marRight w:val="0"/>
      <w:marTop w:val="0"/>
      <w:marBottom w:val="0"/>
      <w:divBdr>
        <w:top w:val="none" w:sz="0" w:space="0" w:color="auto"/>
        <w:left w:val="none" w:sz="0" w:space="0" w:color="auto"/>
        <w:bottom w:val="none" w:sz="0" w:space="0" w:color="auto"/>
        <w:right w:val="none" w:sz="0" w:space="0" w:color="auto"/>
      </w:divBdr>
    </w:div>
    <w:div w:id="2072657941">
      <w:bodyDiv w:val="1"/>
      <w:marLeft w:val="0"/>
      <w:marRight w:val="0"/>
      <w:marTop w:val="0"/>
      <w:marBottom w:val="0"/>
      <w:divBdr>
        <w:top w:val="none" w:sz="0" w:space="0" w:color="auto"/>
        <w:left w:val="none" w:sz="0" w:space="0" w:color="auto"/>
        <w:bottom w:val="none" w:sz="0" w:space="0" w:color="auto"/>
        <w:right w:val="none" w:sz="0" w:space="0" w:color="auto"/>
      </w:divBdr>
    </w:div>
    <w:div w:id="2076395934">
      <w:bodyDiv w:val="1"/>
      <w:marLeft w:val="0"/>
      <w:marRight w:val="0"/>
      <w:marTop w:val="0"/>
      <w:marBottom w:val="0"/>
      <w:divBdr>
        <w:top w:val="none" w:sz="0" w:space="0" w:color="auto"/>
        <w:left w:val="none" w:sz="0" w:space="0" w:color="auto"/>
        <w:bottom w:val="none" w:sz="0" w:space="0" w:color="auto"/>
        <w:right w:val="none" w:sz="0" w:space="0" w:color="auto"/>
      </w:divBdr>
    </w:div>
    <w:div w:id="2077897978">
      <w:bodyDiv w:val="1"/>
      <w:marLeft w:val="0"/>
      <w:marRight w:val="0"/>
      <w:marTop w:val="0"/>
      <w:marBottom w:val="0"/>
      <w:divBdr>
        <w:top w:val="none" w:sz="0" w:space="0" w:color="auto"/>
        <w:left w:val="none" w:sz="0" w:space="0" w:color="auto"/>
        <w:bottom w:val="none" w:sz="0" w:space="0" w:color="auto"/>
        <w:right w:val="none" w:sz="0" w:space="0" w:color="auto"/>
      </w:divBdr>
    </w:div>
    <w:div w:id="2087418405">
      <w:bodyDiv w:val="1"/>
      <w:marLeft w:val="0"/>
      <w:marRight w:val="0"/>
      <w:marTop w:val="0"/>
      <w:marBottom w:val="0"/>
      <w:divBdr>
        <w:top w:val="none" w:sz="0" w:space="0" w:color="auto"/>
        <w:left w:val="none" w:sz="0" w:space="0" w:color="auto"/>
        <w:bottom w:val="none" w:sz="0" w:space="0" w:color="auto"/>
        <w:right w:val="none" w:sz="0" w:space="0" w:color="auto"/>
      </w:divBdr>
    </w:div>
    <w:div w:id="2110393260">
      <w:bodyDiv w:val="1"/>
      <w:marLeft w:val="0"/>
      <w:marRight w:val="0"/>
      <w:marTop w:val="0"/>
      <w:marBottom w:val="0"/>
      <w:divBdr>
        <w:top w:val="none" w:sz="0" w:space="0" w:color="auto"/>
        <w:left w:val="none" w:sz="0" w:space="0" w:color="auto"/>
        <w:bottom w:val="none" w:sz="0" w:space="0" w:color="auto"/>
        <w:right w:val="none" w:sz="0" w:space="0" w:color="auto"/>
      </w:divBdr>
    </w:div>
    <w:div w:id="2111775904">
      <w:bodyDiv w:val="1"/>
      <w:marLeft w:val="0"/>
      <w:marRight w:val="0"/>
      <w:marTop w:val="0"/>
      <w:marBottom w:val="0"/>
      <w:divBdr>
        <w:top w:val="none" w:sz="0" w:space="0" w:color="auto"/>
        <w:left w:val="none" w:sz="0" w:space="0" w:color="auto"/>
        <w:bottom w:val="none" w:sz="0" w:space="0" w:color="auto"/>
        <w:right w:val="none" w:sz="0" w:space="0" w:color="auto"/>
      </w:divBdr>
    </w:div>
    <w:div w:id="2111779035">
      <w:bodyDiv w:val="1"/>
      <w:marLeft w:val="0"/>
      <w:marRight w:val="0"/>
      <w:marTop w:val="0"/>
      <w:marBottom w:val="0"/>
      <w:divBdr>
        <w:top w:val="none" w:sz="0" w:space="0" w:color="auto"/>
        <w:left w:val="none" w:sz="0" w:space="0" w:color="auto"/>
        <w:bottom w:val="none" w:sz="0" w:space="0" w:color="auto"/>
        <w:right w:val="none" w:sz="0" w:space="0" w:color="auto"/>
      </w:divBdr>
    </w:div>
    <w:div w:id="2115518550">
      <w:bodyDiv w:val="1"/>
      <w:marLeft w:val="0"/>
      <w:marRight w:val="0"/>
      <w:marTop w:val="0"/>
      <w:marBottom w:val="0"/>
      <w:divBdr>
        <w:top w:val="none" w:sz="0" w:space="0" w:color="auto"/>
        <w:left w:val="none" w:sz="0" w:space="0" w:color="auto"/>
        <w:bottom w:val="none" w:sz="0" w:space="0" w:color="auto"/>
        <w:right w:val="none" w:sz="0" w:space="0" w:color="auto"/>
      </w:divBdr>
    </w:div>
    <w:div w:id="2121602939">
      <w:bodyDiv w:val="1"/>
      <w:marLeft w:val="0"/>
      <w:marRight w:val="0"/>
      <w:marTop w:val="0"/>
      <w:marBottom w:val="0"/>
      <w:divBdr>
        <w:top w:val="none" w:sz="0" w:space="0" w:color="auto"/>
        <w:left w:val="none" w:sz="0" w:space="0" w:color="auto"/>
        <w:bottom w:val="none" w:sz="0" w:space="0" w:color="auto"/>
        <w:right w:val="none" w:sz="0" w:space="0" w:color="auto"/>
      </w:divBdr>
    </w:div>
    <w:div w:id="2122218356">
      <w:bodyDiv w:val="1"/>
      <w:marLeft w:val="0"/>
      <w:marRight w:val="0"/>
      <w:marTop w:val="0"/>
      <w:marBottom w:val="0"/>
      <w:divBdr>
        <w:top w:val="none" w:sz="0" w:space="0" w:color="auto"/>
        <w:left w:val="none" w:sz="0" w:space="0" w:color="auto"/>
        <w:bottom w:val="none" w:sz="0" w:space="0" w:color="auto"/>
        <w:right w:val="none" w:sz="0" w:space="0" w:color="auto"/>
      </w:divBdr>
    </w:div>
    <w:div w:id="2132363343">
      <w:bodyDiv w:val="1"/>
      <w:marLeft w:val="0"/>
      <w:marRight w:val="0"/>
      <w:marTop w:val="0"/>
      <w:marBottom w:val="0"/>
      <w:divBdr>
        <w:top w:val="none" w:sz="0" w:space="0" w:color="auto"/>
        <w:left w:val="none" w:sz="0" w:space="0" w:color="auto"/>
        <w:bottom w:val="none" w:sz="0" w:space="0" w:color="auto"/>
        <w:right w:val="none" w:sz="0" w:space="0" w:color="auto"/>
      </w:divBdr>
    </w:div>
    <w:div w:id="21371413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s://old.linguistlist.org/issues/28/28-794.html" TargetMode="External"/></Relationship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3.png"/><Relationship Id="rId39" Type="http://schemas.openxmlformats.org/officeDocument/2006/relationships/image" Target="media/image20.png"/><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image" Target="media/image200.png"/><Relationship Id="rId42" Type="http://schemas.openxmlformats.org/officeDocument/2006/relationships/image" Target="media/image28.png"/><Relationship Id="rId47" Type="http://schemas.openxmlformats.org/officeDocument/2006/relationships/image" Target="media/image27.png"/><Relationship Id="rId50" Type="http://schemas.openxmlformats.org/officeDocument/2006/relationships/image" Target="media/image36.png"/><Relationship Id="rId55"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2.png"/><Relationship Id="rId38" Type="http://schemas.openxmlformats.org/officeDocument/2006/relationships/image" Target="media/image19.png"/><Relationship Id="rId46" Type="http://schemas.openxmlformats.org/officeDocument/2006/relationships/image" Target="media/image26.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1.png"/><Relationship Id="rId41" Type="http://schemas.openxmlformats.org/officeDocument/2006/relationships/image" Target="media/image25.pn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4.png"/><Relationship Id="rId45" Type="http://schemas.openxmlformats.org/officeDocument/2006/relationships/image" Target="media/image31.png"/><Relationship Id="rId53" Type="http://schemas.openxmlformats.org/officeDocument/2006/relationships/image" Target="media/image39.png"/><Relationship Id="rId5" Type="http://schemas.openxmlformats.org/officeDocument/2006/relationships/webSettings" Target="webSettings.xml"/><Relationship Id="rId15" Type="http://schemas.openxmlformats.org/officeDocument/2006/relationships/image" Target="media/image4.png"/><Relationship Id="rId28" Type="http://schemas.openxmlformats.org/officeDocument/2006/relationships/image" Target="media/image15.png"/><Relationship Id="rId36" Type="http://schemas.openxmlformats.org/officeDocument/2006/relationships/image" Target="media/image22.png"/><Relationship Id="rId49" Type="http://schemas.openxmlformats.org/officeDocument/2006/relationships/image" Target="media/image33.png"/><Relationship Id="rId57" Type="http://schemas.openxmlformats.org/officeDocument/2006/relationships/theme" Target="theme/theme1.xml"/><Relationship Id="rId10" Type="http://schemas.microsoft.com/office/2016/09/relationships/commentsIds" Target="commentsIds.xml"/><Relationship Id="rId19" Type="http://schemas.openxmlformats.org/officeDocument/2006/relationships/image" Target="media/image8.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png"/><Relationship Id="rId27" Type="http://schemas.openxmlformats.org/officeDocument/2006/relationships/image" Target="media/image14.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2.png"/><Relationship Id="rId56" Type="http://schemas.microsoft.com/office/2011/relationships/people" Target="people.xml"/><Relationship Id="rId8" Type="http://schemas.openxmlformats.org/officeDocument/2006/relationships/comments" Target="comments.xml"/><Relationship Id="rId51" Type="http://schemas.openxmlformats.org/officeDocument/2006/relationships/image" Target="media/image37.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C31CFDC-15D6-EB44-AE62-25898B81E3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12888</Words>
  <Characters>81198</Characters>
  <Application>Microsoft Office Word</Application>
  <DocSecurity>0</DocSecurity>
  <Lines>676</Lines>
  <Paragraphs>187</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93899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Reviewer</dc:creator>
  <cp:keywords/>
  <dc:description/>
  <cp:lastModifiedBy>Reviewer</cp:lastModifiedBy>
  <cp:revision>8</cp:revision>
  <dcterms:created xsi:type="dcterms:W3CDTF">2020-08-13T18:07:00Z</dcterms:created>
  <dcterms:modified xsi:type="dcterms:W3CDTF">2020-08-14T09:18:00Z</dcterms:modified>
</cp:coreProperties>
</file>